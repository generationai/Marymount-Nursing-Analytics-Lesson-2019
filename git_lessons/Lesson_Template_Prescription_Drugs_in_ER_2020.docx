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people.xml" ContentType="application/vnd.openxmlformats-officedocument.wordprocessingml.people+xml"/>
  <Override PartName="/word/webSettings.xml" ContentType="application/vnd.openxmlformats-officedocument.wordprocessingml.webSetting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951DD" w14:textId="72AF55E4" w:rsidR="000F079C" w:rsidRDefault="007D419D" w:rsidP="000F079C">
      <w:pPr>
        <w:pStyle w:val="Heading1"/>
      </w:pPr>
      <w:r>
        <w:t>NU590</w:t>
      </w:r>
      <w:r w:rsidR="0065738A" w:rsidRPr="0065738A">
        <w:t xml:space="preserve">: </w:t>
      </w:r>
      <w:r>
        <w:t>Prescription Drugs in the ER</w:t>
      </w:r>
    </w:p>
    <w:tbl>
      <w:tblPr>
        <w:tblStyle w:val="TableGrid"/>
        <w:tblW w:w="13315" w:type="dxa"/>
        <w:tblLook w:val="04A0" w:firstRow="1" w:lastRow="0" w:firstColumn="1" w:lastColumn="0" w:noHBand="0" w:noVBand="1"/>
      </w:tblPr>
      <w:tblGrid>
        <w:gridCol w:w="1791"/>
        <w:gridCol w:w="2216"/>
        <w:gridCol w:w="4435"/>
        <w:gridCol w:w="4873"/>
      </w:tblGrid>
      <w:tr w:rsidR="003D2C17" w14:paraId="0879D6B4" w14:textId="77777777" w:rsidTr="000C119D">
        <w:trPr>
          <w:trHeight w:val="440"/>
        </w:trPr>
        <w:tc>
          <w:tcPr>
            <w:tcW w:w="1915" w:type="dxa"/>
            <w:shd w:val="clear" w:color="auto" w:fill="FBE4D5" w:themeFill="accent2" w:themeFillTint="33"/>
          </w:tcPr>
          <w:p w14:paraId="752669FE" w14:textId="77777777" w:rsidR="000F079C" w:rsidRPr="00772CB0" w:rsidRDefault="000F079C" w:rsidP="000C119D">
            <w:pPr>
              <w:rPr>
                <w:b/>
                <w:sz w:val="18"/>
                <w:szCs w:val="18"/>
              </w:rPr>
            </w:pPr>
            <w:r w:rsidRPr="00772CB0">
              <w:rPr>
                <w:b/>
                <w:sz w:val="18"/>
                <w:szCs w:val="18"/>
              </w:rPr>
              <w:t>Learning Objectives</w:t>
            </w:r>
          </w:p>
        </w:tc>
        <w:tc>
          <w:tcPr>
            <w:tcW w:w="2580" w:type="dxa"/>
            <w:shd w:val="clear" w:color="auto" w:fill="FBE4D5" w:themeFill="accent2" w:themeFillTint="33"/>
          </w:tcPr>
          <w:p w14:paraId="5DBD25E4" w14:textId="77777777" w:rsidR="000F079C" w:rsidRPr="00772CB0" w:rsidRDefault="000F079C" w:rsidP="000C119D">
            <w:pPr>
              <w:rPr>
                <w:b/>
                <w:sz w:val="18"/>
                <w:szCs w:val="18"/>
              </w:rPr>
            </w:pPr>
            <w:r w:rsidRPr="00772CB0">
              <w:rPr>
                <w:b/>
                <w:sz w:val="18"/>
                <w:szCs w:val="18"/>
              </w:rPr>
              <w:t>Discussion</w:t>
            </w:r>
            <w:r>
              <w:rPr>
                <w:b/>
                <w:sz w:val="18"/>
                <w:szCs w:val="18"/>
              </w:rPr>
              <w:t>(s)</w:t>
            </w:r>
          </w:p>
        </w:tc>
        <w:tc>
          <w:tcPr>
            <w:tcW w:w="5262" w:type="dxa"/>
            <w:shd w:val="clear" w:color="auto" w:fill="FBE4D5" w:themeFill="accent2" w:themeFillTint="33"/>
          </w:tcPr>
          <w:p w14:paraId="3C6375F8" w14:textId="77777777" w:rsidR="000F079C" w:rsidRPr="00772CB0" w:rsidRDefault="000F079C" w:rsidP="000C119D">
            <w:pPr>
              <w:rPr>
                <w:b/>
                <w:sz w:val="18"/>
                <w:szCs w:val="18"/>
              </w:rPr>
            </w:pPr>
            <w:r w:rsidRPr="00772CB0">
              <w:rPr>
                <w:b/>
                <w:sz w:val="18"/>
                <w:szCs w:val="18"/>
              </w:rPr>
              <w:t>Assignment</w:t>
            </w:r>
            <w:r>
              <w:rPr>
                <w:b/>
                <w:sz w:val="18"/>
                <w:szCs w:val="18"/>
              </w:rPr>
              <w:t>(s)</w:t>
            </w:r>
            <w:r w:rsidRPr="00772CB0">
              <w:rPr>
                <w:b/>
                <w:sz w:val="18"/>
                <w:szCs w:val="18"/>
              </w:rPr>
              <w:t xml:space="preserve"> </w:t>
            </w:r>
          </w:p>
        </w:tc>
        <w:tc>
          <w:tcPr>
            <w:tcW w:w="3558" w:type="dxa"/>
            <w:shd w:val="clear" w:color="auto" w:fill="FBE4D5" w:themeFill="accent2" w:themeFillTint="33"/>
          </w:tcPr>
          <w:p w14:paraId="4EB17246" w14:textId="77777777" w:rsidR="000F079C" w:rsidRPr="00772CB0" w:rsidRDefault="000F079C" w:rsidP="000C119D">
            <w:pPr>
              <w:rPr>
                <w:b/>
                <w:sz w:val="18"/>
                <w:szCs w:val="18"/>
              </w:rPr>
            </w:pPr>
            <w:r>
              <w:rPr>
                <w:b/>
                <w:sz w:val="18"/>
                <w:szCs w:val="18"/>
              </w:rPr>
              <w:t xml:space="preserve">Learning </w:t>
            </w:r>
            <w:r w:rsidRPr="00772CB0">
              <w:rPr>
                <w:b/>
                <w:sz w:val="18"/>
                <w:szCs w:val="18"/>
              </w:rPr>
              <w:t>Resources</w:t>
            </w:r>
            <w:r>
              <w:rPr>
                <w:b/>
                <w:sz w:val="18"/>
                <w:szCs w:val="18"/>
              </w:rPr>
              <w:t xml:space="preserve"> + Media</w:t>
            </w:r>
          </w:p>
        </w:tc>
      </w:tr>
      <w:tr w:rsidR="003D2C17" w14:paraId="547A3451" w14:textId="77777777" w:rsidTr="000C119D">
        <w:trPr>
          <w:trHeight w:val="8090"/>
        </w:trPr>
        <w:tc>
          <w:tcPr>
            <w:tcW w:w="1915" w:type="dxa"/>
          </w:tcPr>
          <w:p w14:paraId="11B34113" w14:textId="6993876D" w:rsidR="00176C33" w:rsidRPr="00176C33" w:rsidRDefault="00176C33" w:rsidP="00176C33">
            <w:pPr>
              <w:rPr>
                <w:sz w:val="16"/>
                <w:szCs w:val="16"/>
              </w:rPr>
            </w:pPr>
            <w:r>
              <w:rPr>
                <w:sz w:val="16"/>
                <w:szCs w:val="16"/>
              </w:rPr>
              <w:t>After this lesson, you will be able to …</w:t>
            </w:r>
          </w:p>
          <w:p w14:paraId="2BAADB60" w14:textId="2E9C524D" w:rsidR="004927B6" w:rsidRDefault="00FE4B0A" w:rsidP="000F079C">
            <w:pPr>
              <w:pStyle w:val="ListParagraph"/>
              <w:numPr>
                <w:ilvl w:val="0"/>
                <w:numId w:val="3"/>
              </w:numPr>
              <w:rPr>
                <w:sz w:val="16"/>
                <w:szCs w:val="16"/>
              </w:rPr>
            </w:pPr>
            <w:r>
              <w:rPr>
                <w:sz w:val="16"/>
                <w:szCs w:val="16"/>
              </w:rPr>
              <w:t xml:space="preserve">Describe methods of </w:t>
            </w:r>
            <w:r w:rsidR="00F31FE5">
              <w:rPr>
                <w:sz w:val="16"/>
                <w:szCs w:val="16"/>
              </w:rPr>
              <w:t xml:space="preserve">exploratory </w:t>
            </w:r>
            <w:r>
              <w:rPr>
                <w:sz w:val="16"/>
                <w:szCs w:val="16"/>
              </w:rPr>
              <w:t xml:space="preserve">data </w:t>
            </w:r>
            <w:r w:rsidR="00F31FE5">
              <w:rPr>
                <w:sz w:val="16"/>
                <w:szCs w:val="16"/>
              </w:rPr>
              <w:t>analysis</w:t>
            </w:r>
            <w:r>
              <w:rPr>
                <w:sz w:val="16"/>
                <w:szCs w:val="16"/>
              </w:rPr>
              <w:t xml:space="preserve"> used in research</w:t>
            </w:r>
            <w:r w:rsidR="004927B6">
              <w:rPr>
                <w:sz w:val="16"/>
                <w:szCs w:val="16"/>
              </w:rPr>
              <w:t xml:space="preserve"> </w:t>
            </w:r>
          </w:p>
          <w:p w14:paraId="452E60C0" w14:textId="02FDE73F" w:rsidR="000F079C" w:rsidRDefault="00FE4B0A" w:rsidP="000F079C">
            <w:pPr>
              <w:pStyle w:val="ListParagraph"/>
              <w:numPr>
                <w:ilvl w:val="0"/>
                <w:numId w:val="3"/>
              </w:numPr>
              <w:rPr>
                <w:sz w:val="16"/>
                <w:szCs w:val="16"/>
              </w:rPr>
            </w:pPr>
            <w:r>
              <w:rPr>
                <w:sz w:val="16"/>
                <w:szCs w:val="16"/>
              </w:rPr>
              <w:t>Create tests of hypotheses</w:t>
            </w:r>
          </w:p>
          <w:p w14:paraId="619D0120" w14:textId="4D5C01C6" w:rsidR="003D2C17" w:rsidRPr="009B5899" w:rsidRDefault="003D2C17" w:rsidP="000F079C">
            <w:pPr>
              <w:pStyle w:val="ListParagraph"/>
              <w:numPr>
                <w:ilvl w:val="0"/>
                <w:numId w:val="3"/>
              </w:numPr>
              <w:rPr>
                <w:sz w:val="16"/>
                <w:szCs w:val="16"/>
              </w:rPr>
            </w:pPr>
            <w:r>
              <w:rPr>
                <w:sz w:val="16"/>
                <w:szCs w:val="16"/>
              </w:rPr>
              <w:t xml:space="preserve">Evaluate relationships between different factors. </w:t>
            </w:r>
          </w:p>
          <w:p w14:paraId="56AC83F0" w14:textId="69BA838D" w:rsidR="000F079C" w:rsidRPr="009B5899" w:rsidRDefault="008D7B65" w:rsidP="003B0E6F">
            <w:pPr>
              <w:pStyle w:val="ListParagraph"/>
              <w:numPr>
                <w:ilvl w:val="0"/>
                <w:numId w:val="3"/>
              </w:numPr>
              <w:rPr>
                <w:sz w:val="16"/>
                <w:szCs w:val="16"/>
              </w:rPr>
            </w:pPr>
            <w:r>
              <w:rPr>
                <w:sz w:val="16"/>
                <w:szCs w:val="16"/>
              </w:rPr>
              <w:t>Recognize</w:t>
            </w:r>
            <w:r w:rsidR="00FE4B0A">
              <w:rPr>
                <w:sz w:val="16"/>
                <w:szCs w:val="16"/>
              </w:rPr>
              <w:t xml:space="preserve"> </w:t>
            </w:r>
            <w:r w:rsidR="00386156">
              <w:rPr>
                <w:sz w:val="16"/>
                <w:szCs w:val="16"/>
              </w:rPr>
              <w:t>the predictive</w:t>
            </w:r>
            <w:r w:rsidR="00FE4B0A">
              <w:rPr>
                <w:sz w:val="16"/>
                <w:szCs w:val="16"/>
              </w:rPr>
              <w:t xml:space="preserve"> value </w:t>
            </w:r>
            <w:r w:rsidR="003B0E6F">
              <w:rPr>
                <w:sz w:val="16"/>
                <w:szCs w:val="16"/>
              </w:rPr>
              <w:t>of</w:t>
            </w:r>
            <w:r w:rsidR="00FE4B0A">
              <w:rPr>
                <w:sz w:val="16"/>
                <w:szCs w:val="16"/>
              </w:rPr>
              <w:t xml:space="preserve"> data </w:t>
            </w:r>
            <w:r w:rsidR="00B31DD8">
              <w:rPr>
                <w:sz w:val="16"/>
                <w:szCs w:val="16"/>
              </w:rPr>
              <w:t>analysis t</w:t>
            </w:r>
            <w:r w:rsidR="00FE4B0A">
              <w:rPr>
                <w:sz w:val="16"/>
                <w:szCs w:val="16"/>
              </w:rPr>
              <w:t xml:space="preserve">hrough visualizations </w:t>
            </w:r>
          </w:p>
        </w:tc>
        <w:tc>
          <w:tcPr>
            <w:tcW w:w="2580" w:type="dxa"/>
          </w:tcPr>
          <w:p w14:paraId="334E7690" w14:textId="31011A36" w:rsidR="000F079C" w:rsidRDefault="007D419D" w:rsidP="000C119D">
            <w:pPr>
              <w:rPr>
                <w:sz w:val="16"/>
                <w:szCs w:val="16"/>
              </w:rPr>
            </w:pPr>
            <w:r w:rsidRPr="007D419D">
              <w:rPr>
                <w:sz w:val="16"/>
                <w:szCs w:val="16"/>
              </w:rPr>
              <w:t>Emergency Departments (EDs) play a critical role in the healthcare delivery system in the United States.  They are essential pillars of the system to handle cases of trauma, urgent health problems and also the “first resort” for those without any health insurance and hence act as a safety net</w:t>
            </w:r>
            <w:r>
              <w:rPr>
                <w:sz w:val="16"/>
                <w:szCs w:val="16"/>
              </w:rPr>
              <w:t xml:space="preserve"> </w:t>
            </w:r>
            <w:r w:rsidRPr="007D419D">
              <w:rPr>
                <w:b/>
                <w:bCs/>
                <w:sz w:val="16"/>
                <w:szCs w:val="16"/>
              </w:rPr>
              <w:t>(a.), (b.)</w:t>
            </w:r>
            <w:r w:rsidR="00787C1D">
              <w:rPr>
                <w:sz w:val="16"/>
                <w:szCs w:val="16"/>
              </w:rPr>
              <w:t>.</w:t>
            </w:r>
          </w:p>
          <w:p w14:paraId="12574B2F" w14:textId="39EBFB14" w:rsidR="00176C33" w:rsidRDefault="00176C33" w:rsidP="000C119D">
            <w:pPr>
              <w:rPr>
                <w:sz w:val="16"/>
                <w:szCs w:val="16"/>
              </w:rPr>
            </w:pPr>
          </w:p>
          <w:p w14:paraId="2D0C002A" w14:textId="66169FFF" w:rsidR="00176C33" w:rsidRPr="00787C1D" w:rsidRDefault="00176C33" w:rsidP="000C119D">
            <w:pPr>
              <w:rPr>
                <w:sz w:val="16"/>
                <w:szCs w:val="16"/>
              </w:rPr>
            </w:pPr>
            <w:r w:rsidRPr="00DD6FE8">
              <w:rPr>
                <w:sz w:val="16"/>
                <w:szCs w:val="16"/>
              </w:rPr>
              <w:t xml:space="preserve">Focus on </w:t>
            </w:r>
            <w:r w:rsidR="003D2C17" w:rsidRPr="00DD6FE8">
              <w:rPr>
                <w:sz w:val="16"/>
                <w:szCs w:val="16"/>
              </w:rPr>
              <w:t xml:space="preserve">the findings of these studies. What were some of their key findings? How did they measure pain? What other factors did they observe? </w:t>
            </w:r>
            <w:r w:rsidRPr="00DD6FE8">
              <w:rPr>
                <w:sz w:val="16"/>
                <w:szCs w:val="16"/>
              </w:rPr>
              <w:t>…</w:t>
            </w:r>
            <w:r>
              <w:rPr>
                <w:sz w:val="16"/>
                <w:szCs w:val="16"/>
              </w:rPr>
              <w:t xml:space="preserve"> </w:t>
            </w:r>
          </w:p>
          <w:p w14:paraId="52C1F7D6" w14:textId="1C72323E" w:rsidR="007D419D" w:rsidRDefault="007D419D" w:rsidP="000C119D">
            <w:pPr>
              <w:rPr>
                <w:sz w:val="16"/>
                <w:szCs w:val="16"/>
              </w:rPr>
            </w:pPr>
          </w:p>
          <w:p w14:paraId="63FE4046" w14:textId="054A4375" w:rsidR="007D419D" w:rsidRDefault="007D419D" w:rsidP="000C119D">
            <w:pPr>
              <w:rPr>
                <w:sz w:val="16"/>
                <w:szCs w:val="16"/>
              </w:rPr>
            </w:pPr>
            <w:r w:rsidRPr="007D419D">
              <w:rPr>
                <w:sz w:val="16"/>
                <w:szCs w:val="16"/>
              </w:rPr>
              <w:t xml:space="preserve">Pain is one of the major presenting conditions in the ED (42%) </w:t>
            </w:r>
            <w:r w:rsidRPr="00787C1D">
              <w:rPr>
                <w:b/>
                <w:bCs/>
                <w:sz w:val="16"/>
                <w:szCs w:val="16"/>
              </w:rPr>
              <w:t>(c.)</w:t>
            </w:r>
            <w:r w:rsidRPr="00787C1D">
              <w:rPr>
                <w:sz w:val="16"/>
                <w:szCs w:val="16"/>
              </w:rPr>
              <w:t>.</w:t>
            </w:r>
            <w:r w:rsidRPr="007D419D">
              <w:rPr>
                <w:sz w:val="16"/>
                <w:szCs w:val="16"/>
              </w:rPr>
              <w:t xml:space="preserve"> In the context of the recent opioid epidemic, EDs have drawn attention of practitioners and scholars of whether they contribute to this crisis by prescription of analgesic drugs.</w:t>
            </w:r>
          </w:p>
          <w:p w14:paraId="0D0A98D4" w14:textId="6A95AEC4" w:rsidR="00176C33" w:rsidRDefault="00176C33" w:rsidP="000C119D">
            <w:pPr>
              <w:rPr>
                <w:sz w:val="16"/>
                <w:szCs w:val="16"/>
              </w:rPr>
            </w:pPr>
          </w:p>
          <w:p w14:paraId="485D7EE5" w14:textId="57C12EA8" w:rsidR="00176C33" w:rsidRPr="000C119D" w:rsidRDefault="00176C33" w:rsidP="000C119D">
            <w:pPr>
              <w:rPr>
                <w:sz w:val="16"/>
                <w:szCs w:val="16"/>
              </w:rPr>
            </w:pPr>
          </w:p>
        </w:tc>
        <w:tc>
          <w:tcPr>
            <w:tcW w:w="5262" w:type="dxa"/>
          </w:tcPr>
          <w:p w14:paraId="53F53D9B" w14:textId="796C5DEB" w:rsidR="000F079C" w:rsidRDefault="00787C1D" w:rsidP="000C119D">
            <w:pPr>
              <w:rPr>
                <w:sz w:val="16"/>
                <w:szCs w:val="16"/>
              </w:rPr>
            </w:pPr>
            <w:r w:rsidRPr="00787C1D">
              <w:rPr>
                <w:sz w:val="16"/>
                <w:szCs w:val="16"/>
              </w:rPr>
              <w:t xml:space="preserve">Through </w:t>
            </w:r>
            <w:r w:rsidR="00E415CB">
              <w:rPr>
                <w:sz w:val="16"/>
                <w:szCs w:val="16"/>
              </w:rPr>
              <w:t>the NHAMCS</w:t>
            </w:r>
            <w:r w:rsidRPr="00787C1D">
              <w:rPr>
                <w:sz w:val="16"/>
                <w:szCs w:val="16"/>
              </w:rPr>
              <w:t xml:space="preserve"> dataset, </w:t>
            </w:r>
            <w:r w:rsidR="004927B6">
              <w:rPr>
                <w:sz w:val="16"/>
                <w:szCs w:val="16"/>
              </w:rPr>
              <w:t xml:space="preserve">you </w:t>
            </w:r>
            <w:r w:rsidRPr="00787C1D">
              <w:rPr>
                <w:sz w:val="16"/>
                <w:szCs w:val="16"/>
              </w:rPr>
              <w:t xml:space="preserve">will examine relationships between prescription of drugs and other clinical and socio-economic characteristics. </w:t>
            </w:r>
            <w:r w:rsidR="00E415CB" w:rsidRPr="00E415CB">
              <w:rPr>
                <w:sz w:val="16"/>
                <w:szCs w:val="16"/>
              </w:rPr>
              <w:t xml:space="preserve">NHAMCS is made up of three components: hospital outpatient departments (OPD), hospital emergency departments (ED), and hospital-based ambulatory surgery </w:t>
            </w:r>
            <w:r w:rsidR="00E415CB" w:rsidRPr="00DD6FE8">
              <w:rPr>
                <w:sz w:val="16"/>
                <w:szCs w:val="16"/>
              </w:rPr>
              <w:t xml:space="preserve">locations (ASL). </w:t>
            </w:r>
            <w:r w:rsidR="003D2C17" w:rsidRPr="00DD6FE8">
              <w:rPr>
                <w:sz w:val="16"/>
                <w:szCs w:val="16"/>
              </w:rPr>
              <w:t xml:space="preserve">You will be working on the ED dataset, which has been reduced. The dataset you will be using is called: </w:t>
            </w:r>
            <w:r w:rsidR="0025150B" w:rsidRPr="00DD6FE8">
              <w:rPr>
                <w:sz w:val="16"/>
                <w:szCs w:val="16"/>
              </w:rPr>
              <w:t>NHAMCS_CLEAN for NU590</w:t>
            </w:r>
          </w:p>
          <w:p w14:paraId="71407106" w14:textId="77777777" w:rsidR="00787C1D" w:rsidRPr="009B5899" w:rsidRDefault="00787C1D" w:rsidP="000C119D">
            <w:pPr>
              <w:rPr>
                <w:sz w:val="16"/>
                <w:szCs w:val="16"/>
              </w:rPr>
            </w:pPr>
          </w:p>
          <w:p w14:paraId="02493C54" w14:textId="77777777" w:rsidR="000F079C" w:rsidRPr="009B5899" w:rsidRDefault="000F079C" w:rsidP="000C119D">
            <w:pPr>
              <w:rPr>
                <w:sz w:val="16"/>
                <w:szCs w:val="16"/>
              </w:rPr>
            </w:pPr>
            <w:r w:rsidRPr="007167A4">
              <w:rPr>
                <w:b/>
                <w:sz w:val="16"/>
                <w:szCs w:val="16"/>
              </w:rPr>
              <w:t>To prepare for this assignment</w:t>
            </w:r>
            <w:r w:rsidRPr="009B5899">
              <w:rPr>
                <w:sz w:val="16"/>
                <w:szCs w:val="16"/>
              </w:rPr>
              <w:t>:</w:t>
            </w:r>
          </w:p>
          <w:p w14:paraId="77599A44" w14:textId="1FBFE0D7" w:rsidR="00E415CB" w:rsidRDefault="00787C1D" w:rsidP="000F079C">
            <w:pPr>
              <w:pStyle w:val="ListParagraph"/>
              <w:numPr>
                <w:ilvl w:val="0"/>
                <w:numId w:val="4"/>
              </w:numPr>
              <w:rPr>
                <w:sz w:val="16"/>
                <w:szCs w:val="16"/>
              </w:rPr>
            </w:pPr>
            <w:r>
              <w:rPr>
                <w:sz w:val="16"/>
                <w:szCs w:val="16"/>
              </w:rPr>
              <w:t>Review</w:t>
            </w:r>
            <w:r w:rsidR="00E415CB">
              <w:rPr>
                <w:sz w:val="16"/>
                <w:szCs w:val="16"/>
              </w:rPr>
              <w:t xml:space="preserve"> the documentation for 2019 NHAMCS </w:t>
            </w:r>
          </w:p>
          <w:p w14:paraId="175F4B55" w14:textId="548F0AA6" w:rsidR="00E415CB" w:rsidRDefault="007A4402" w:rsidP="00E415CB">
            <w:pPr>
              <w:pStyle w:val="ListParagraph"/>
              <w:numPr>
                <w:ilvl w:val="1"/>
                <w:numId w:val="4"/>
              </w:numPr>
              <w:rPr>
                <w:sz w:val="16"/>
                <w:szCs w:val="16"/>
              </w:rPr>
            </w:pPr>
            <w:r>
              <w:rPr>
                <w:sz w:val="16"/>
                <w:szCs w:val="16"/>
              </w:rPr>
              <w:t>“focus on”</w:t>
            </w:r>
            <w:r w:rsidR="00B21F78">
              <w:rPr>
                <w:sz w:val="16"/>
                <w:szCs w:val="16"/>
              </w:rPr>
              <w:t xml:space="preserve"> – </w:t>
            </w:r>
            <w:r w:rsidR="00E415CB">
              <w:rPr>
                <w:sz w:val="16"/>
                <w:szCs w:val="16"/>
              </w:rPr>
              <w:t>sampling</w:t>
            </w:r>
          </w:p>
          <w:p w14:paraId="4E9C0DE6" w14:textId="40D7F76B" w:rsidR="000F079C" w:rsidRPr="00DD6FE8" w:rsidRDefault="00B21F78" w:rsidP="00E415CB">
            <w:pPr>
              <w:pStyle w:val="ListParagraph"/>
              <w:numPr>
                <w:ilvl w:val="1"/>
                <w:numId w:val="4"/>
              </w:numPr>
              <w:rPr>
                <w:sz w:val="16"/>
                <w:szCs w:val="16"/>
              </w:rPr>
            </w:pPr>
            <w:r w:rsidRPr="00DD6FE8">
              <w:rPr>
                <w:sz w:val="16"/>
                <w:szCs w:val="16"/>
              </w:rPr>
              <w:t>data collection</w:t>
            </w:r>
            <w:r w:rsidR="00E415CB" w:rsidRPr="00DD6FE8">
              <w:rPr>
                <w:sz w:val="16"/>
                <w:szCs w:val="16"/>
              </w:rPr>
              <w:t xml:space="preserve"> methods</w:t>
            </w:r>
            <w:r w:rsidR="0025150B" w:rsidRPr="00DD6FE8">
              <w:rPr>
                <w:sz w:val="16"/>
                <w:szCs w:val="16"/>
              </w:rPr>
              <w:t>: Survey Instruments</w:t>
            </w:r>
          </w:p>
          <w:p w14:paraId="53CE10EA" w14:textId="644AB0D0" w:rsidR="000F079C" w:rsidRPr="00DD6FE8" w:rsidRDefault="00787C1D" w:rsidP="000F079C">
            <w:pPr>
              <w:pStyle w:val="ListParagraph"/>
              <w:numPr>
                <w:ilvl w:val="0"/>
                <w:numId w:val="4"/>
              </w:numPr>
              <w:rPr>
                <w:sz w:val="16"/>
                <w:szCs w:val="16"/>
              </w:rPr>
            </w:pPr>
            <w:r w:rsidRPr="00DD6FE8">
              <w:rPr>
                <w:sz w:val="16"/>
                <w:szCs w:val="16"/>
              </w:rPr>
              <w:t>Explore</w:t>
            </w:r>
            <w:r w:rsidR="0025150B" w:rsidRPr="00DD6FE8">
              <w:rPr>
                <w:sz w:val="16"/>
                <w:szCs w:val="16"/>
              </w:rPr>
              <w:t xml:space="preserve"> N</w:t>
            </w:r>
            <w:r w:rsidR="00386156" w:rsidRPr="00DD6FE8">
              <w:rPr>
                <w:sz w:val="16"/>
                <w:szCs w:val="16"/>
              </w:rPr>
              <w:t>HA</w:t>
            </w:r>
            <w:r w:rsidR="0025150B" w:rsidRPr="00DD6FE8">
              <w:rPr>
                <w:sz w:val="16"/>
                <w:szCs w:val="16"/>
              </w:rPr>
              <w:t xml:space="preserve">MACS_CLEAN, </w:t>
            </w:r>
            <w:r w:rsidR="00B21F78" w:rsidRPr="00DD6FE8">
              <w:rPr>
                <w:sz w:val="16"/>
                <w:szCs w:val="16"/>
              </w:rPr>
              <w:t>reduced dataset</w:t>
            </w:r>
          </w:p>
          <w:p w14:paraId="148353FA" w14:textId="500877B2" w:rsidR="00ED7A76" w:rsidRPr="00DD6FE8" w:rsidRDefault="0025150B" w:rsidP="00ED7A76">
            <w:pPr>
              <w:pStyle w:val="ListParagraph"/>
              <w:numPr>
                <w:ilvl w:val="1"/>
                <w:numId w:val="4"/>
              </w:numPr>
              <w:rPr>
                <w:sz w:val="16"/>
                <w:szCs w:val="16"/>
              </w:rPr>
            </w:pPr>
            <w:r w:rsidRPr="00DD6FE8">
              <w:rPr>
                <w:sz w:val="16"/>
                <w:szCs w:val="16"/>
              </w:rPr>
              <w:t>Focus on data fields</w:t>
            </w:r>
            <w:r w:rsidR="00B97C28" w:rsidRPr="00DD6FE8">
              <w:rPr>
                <w:sz w:val="16"/>
                <w:szCs w:val="16"/>
              </w:rPr>
              <w:t>: Pain</w:t>
            </w:r>
            <w:r w:rsidR="00446B8A" w:rsidRPr="00DD6FE8">
              <w:rPr>
                <w:sz w:val="16"/>
                <w:szCs w:val="16"/>
              </w:rPr>
              <w:t xml:space="preserve"> </w:t>
            </w:r>
            <w:r w:rsidR="00B97C28" w:rsidRPr="00DD6FE8">
              <w:rPr>
                <w:sz w:val="16"/>
                <w:szCs w:val="16"/>
              </w:rPr>
              <w:t>Scale</w:t>
            </w:r>
            <w:r w:rsidR="00FD38D7" w:rsidRPr="00DD6FE8">
              <w:rPr>
                <w:sz w:val="16"/>
                <w:szCs w:val="16"/>
              </w:rPr>
              <w:t>, Age-group, Ethnicity, Payer, Gender</w:t>
            </w:r>
            <w:r w:rsidR="00FD38D7">
              <w:rPr>
                <w:sz w:val="16"/>
                <w:szCs w:val="16"/>
              </w:rPr>
              <w:t>, Number of chronic conditions</w:t>
            </w:r>
            <w:r w:rsidR="00FD38D7" w:rsidRPr="00DD6FE8">
              <w:rPr>
                <w:sz w:val="16"/>
                <w:szCs w:val="16"/>
              </w:rPr>
              <w:t xml:space="preserve">. </w:t>
            </w:r>
          </w:p>
          <w:p w14:paraId="7802BBF5" w14:textId="6C7F26D9" w:rsidR="000F079C" w:rsidRDefault="0025150B" w:rsidP="000F079C">
            <w:pPr>
              <w:pStyle w:val="ListParagraph"/>
              <w:numPr>
                <w:ilvl w:val="0"/>
                <w:numId w:val="4"/>
              </w:numPr>
              <w:rPr>
                <w:sz w:val="16"/>
                <w:szCs w:val="16"/>
              </w:rPr>
            </w:pPr>
            <w:r>
              <w:rPr>
                <w:sz w:val="16"/>
                <w:szCs w:val="16"/>
              </w:rPr>
              <w:t>Based on the data fields, can you suggest</w:t>
            </w:r>
            <w:r w:rsidR="00D72558">
              <w:rPr>
                <w:sz w:val="16"/>
                <w:szCs w:val="16"/>
              </w:rPr>
              <w:t xml:space="preserve"> 2</w:t>
            </w:r>
            <w:r>
              <w:rPr>
                <w:sz w:val="16"/>
                <w:szCs w:val="16"/>
              </w:rPr>
              <w:t xml:space="preserve"> other </w:t>
            </w:r>
            <w:r w:rsidR="00B21F78">
              <w:rPr>
                <w:sz w:val="16"/>
                <w:szCs w:val="16"/>
              </w:rPr>
              <w:t>Nursing research question</w:t>
            </w:r>
            <w:r>
              <w:rPr>
                <w:sz w:val="16"/>
                <w:szCs w:val="16"/>
              </w:rPr>
              <w:t>s than those below</w:t>
            </w:r>
            <w:r w:rsidR="00B21F78">
              <w:rPr>
                <w:sz w:val="16"/>
                <w:szCs w:val="16"/>
              </w:rPr>
              <w:t>?</w:t>
            </w:r>
            <w:r w:rsidR="000F079C" w:rsidRPr="009B5899">
              <w:rPr>
                <w:sz w:val="16"/>
                <w:szCs w:val="16"/>
              </w:rPr>
              <w:t xml:space="preserve"> </w:t>
            </w:r>
            <w:r w:rsidR="000B65E5" w:rsidRPr="000B65E5">
              <w:rPr>
                <w:b/>
                <w:sz w:val="16"/>
                <w:szCs w:val="16"/>
              </w:rPr>
              <w:t>[1</w:t>
            </w:r>
            <w:r w:rsidR="00D72558" w:rsidRPr="000B65E5">
              <w:rPr>
                <w:b/>
                <w:sz w:val="16"/>
                <w:szCs w:val="16"/>
              </w:rPr>
              <w:t xml:space="preserve"> Points]</w:t>
            </w:r>
          </w:p>
          <w:p w14:paraId="635DCEAB" w14:textId="04108DD7" w:rsidR="00753FAA" w:rsidRDefault="0025150B" w:rsidP="00753FAA">
            <w:pPr>
              <w:pStyle w:val="ListParagraph"/>
              <w:numPr>
                <w:ilvl w:val="1"/>
                <w:numId w:val="4"/>
              </w:numPr>
              <w:rPr>
                <w:sz w:val="16"/>
                <w:szCs w:val="16"/>
              </w:rPr>
            </w:pPr>
            <w:r>
              <w:rPr>
                <w:sz w:val="16"/>
                <w:szCs w:val="16"/>
              </w:rPr>
              <w:t>H1:</w:t>
            </w:r>
            <w:r w:rsidR="00B97C28">
              <w:rPr>
                <w:sz w:val="16"/>
                <w:szCs w:val="16"/>
              </w:rPr>
              <w:t xml:space="preserve"> </w:t>
            </w:r>
            <w:r w:rsidR="00B97C28" w:rsidRPr="00B97C28">
              <w:rPr>
                <w:sz w:val="16"/>
                <w:szCs w:val="16"/>
              </w:rPr>
              <w:t>Prescription patterns vary by level of pain. Higher the pain, higher likelihood of being prescribed an opioid</w:t>
            </w:r>
          </w:p>
          <w:p w14:paraId="44B33FDC" w14:textId="1E93F1C0" w:rsidR="0025150B" w:rsidRDefault="0025150B" w:rsidP="00753FAA">
            <w:pPr>
              <w:pStyle w:val="ListParagraph"/>
              <w:numPr>
                <w:ilvl w:val="1"/>
                <w:numId w:val="4"/>
              </w:numPr>
              <w:rPr>
                <w:sz w:val="16"/>
                <w:szCs w:val="16"/>
              </w:rPr>
            </w:pPr>
            <w:r>
              <w:rPr>
                <w:sz w:val="16"/>
                <w:szCs w:val="16"/>
              </w:rPr>
              <w:t>H</w:t>
            </w:r>
            <w:r w:rsidR="00B97C28">
              <w:rPr>
                <w:sz w:val="16"/>
                <w:szCs w:val="16"/>
              </w:rPr>
              <w:t>2</w:t>
            </w:r>
            <w:r>
              <w:rPr>
                <w:sz w:val="16"/>
                <w:szCs w:val="16"/>
              </w:rPr>
              <w:t>:</w:t>
            </w:r>
            <w:r w:rsidR="00B97C28">
              <w:rPr>
                <w:sz w:val="16"/>
                <w:szCs w:val="16"/>
              </w:rPr>
              <w:t xml:space="preserve"> </w:t>
            </w:r>
            <w:r w:rsidR="00B97C28" w:rsidRPr="00B97C28">
              <w:rPr>
                <w:sz w:val="16"/>
                <w:szCs w:val="16"/>
              </w:rPr>
              <w:t>Prescription patterns vary by gender</w:t>
            </w:r>
          </w:p>
          <w:p w14:paraId="2CAE0A46" w14:textId="4496F56E" w:rsidR="00B97C28" w:rsidRPr="009B5899" w:rsidRDefault="00B97C28" w:rsidP="00753FAA">
            <w:pPr>
              <w:pStyle w:val="ListParagraph"/>
              <w:numPr>
                <w:ilvl w:val="1"/>
                <w:numId w:val="4"/>
              </w:numPr>
              <w:rPr>
                <w:sz w:val="16"/>
                <w:szCs w:val="16"/>
              </w:rPr>
            </w:pPr>
            <w:r>
              <w:rPr>
                <w:sz w:val="16"/>
                <w:szCs w:val="16"/>
              </w:rPr>
              <w:t xml:space="preserve">H3: </w:t>
            </w:r>
            <w:r w:rsidRPr="00B97C28">
              <w:rPr>
                <w:sz w:val="16"/>
                <w:szCs w:val="16"/>
              </w:rPr>
              <w:t>Prescription patterns vary by type of payer.  Private pay patients are more likely to receive medications than publicly-funded patients.</w:t>
            </w:r>
          </w:p>
          <w:p w14:paraId="1BF195A6" w14:textId="77777777" w:rsidR="000F079C" w:rsidRPr="009B5899" w:rsidRDefault="000F079C" w:rsidP="000C119D">
            <w:pPr>
              <w:rPr>
                <w:sz w:val="16"/>
                <w:szCs w:val="16"/>
              </w:rPr>
            </w:pPr>
          </w:p>
          <w:p w14:paraId="1E06CDA9" w14:textId="535E18E6" w:rsidR="000F079C" w:rsidRDefault="000F079C" w:rsidP="000C119D">
            <w:pPr>
              <w:rPr>
                <w:sz w:val="16"/>
                <w:szCs w:val="16"/>
              </w:rPr>
            </w:pPr>
            <w:r w:rsidRPr="007167A4">
              <w:rPr>
                <w:b/>
                <w:sz w:val="16"/>
                <w:szCs w:val="16"/>
              </w:rPr>
              <w:t>Assignment</w:t>
            </w:r>
            <w:r>
              <w:rPr>
                <w:sz w:val="16"/>
                <w:szCs w:val="16"/>
              </w:rPr>
              <w:t xml:space="preserve"> </w:t>
            </w:r>
          </w:p>
          <w:p w14:paraId="261FC89E" w14:textId="6F810457" w:rsidR="000C119D" w:rsidRPr="000B65E5" w:rsidRDefault="000C119D" w:rsidP="000C119D">
            <w:pPr>
              <w:rPr>
                <w:b/>
                <w:sz w:val="16"/>
                <w:szCs w:val="16"/>
              </w:rPr>
            </w:pPr>
            <w:r w:rsidRPr="000B65E5">
              <w:rPr>
                <w:b/>
                <w:sz w:val="16"/>
                <w:szCs w:val="16"/>
              </w:rPr>
              <w:t xml:space="preserve">Part 1 – Literature Review </w:t>
            </w:r>
            <w:r w:rsidR="000B65E5" w:rsidRPr="000B65E5">
              <w:rPr>
                <w:b/>
                <w:sz w:val="16"/>
                <w:szCs w:val="16"/>
              </w:rPr>
              <w:t>[5</w:t>
            </w:r>
            <w:r w:rsidR="00D72558" w:rsidRPr="000B65E5">
              <w:rPr>
                <w:b/>
                <w:sz w:val="16"/>
                <w:szCs w:val="16"/>
              </w:rPr>
              <w:t xml:space="preserve"> Points]</w:t>
            </w:r>
          </w:p>
          <w:p w14:paraId="2C602BB8" w14:textId="7A033E1B" w:rsidR="000C119D" w:rsidRPr="000C119D" w:rsidRDefault="000C119D" w:rsidP="000C119D">
            <w:pPr>
              <w:pStyle w:val="ListParagraph"/>
              <w:numPr>
                <w:ilvl w:val="0"/>
                <w:numId w:val="1"/>
              </w:numPr>
              <w:rPr>
                <w:sz w:val="16"/>
                <w:szCs w:val="16"/>
              </w:rPr>
            </w:pPr>
            <w:r>
              <w:rPr>
                <w:sz w:val="16"/>
                <w:szCs w:val="16"/>
              </w:rPr>
              <w:t xml:space="preserve">With respect to the payer group, how did our survey findings compare with those of </w:t>
            </w:r>
            <w:proofErr w:type="spellStart"/>
            <w:r>
              <w:rPr>
                <w:sz w:val="16"/>
                <w:szCs w:val="16"/>
              </w:rPr>
              <w:t>Gindi</w:t>
            </w:r>
            <w:proofErr w:type="spellEnd"/>
            <w:r>
              <w:rPr>
                <w:sz w:val="16"/>
                <w:szCs w:val="16"/>
              </w:rPr>
              <w:t xml:space="preserve"> et al. (2016)?</w:t>
            </w:r>
          </w:p>
          <w:p w14:paraId="0079EEEA" w14:textId="77E74630" w:rsidR="000C119D" w:rsidRDefault="000C119D" w:rsidP="000C119D">
            <w:pPr>
              <w:pStyle w:val="ListParagraph"/>
              <w:numPr>
                <w:ilvl w:val="0"/>
                <w:numId w:val="1"/>
              </w:numPr>
              <w:rPr>
                <w:sz w:val="16"/>
                <w:szCs w:val="16"/>
              </w:rPr>
            </w:pPr>
            <w:r>
              <w:rPr>
                <w:sz w:val="16"/>
                <w:szCs w:val="16"/>
              </w:rPr>
              <w:t xml:space="preserve">In terms of specific variables, how does our data differ from the </w:t>
            </w:r>
            <w:proofErr w:type="spellStart"/>
            <w:r>
              <w:rPr>
                <w:sz w:val="16"/>
                <w:szCs w:val="16"/>
              </w:rPr>
              <w:t>Gindi</w:t>
            </w:r>
            <w:proofErr w:type="spellEnd"/>
            <w:r>
              <w:rPr>
                <w:sz w:val="16"/>
                <w:szCs w:val="16"/>
              </w:rPr>
              <w:t xml:space="preserve"> et al. study? What additional data do we have that is not available in their survey? </w:t>
            </w:r>
          </w:p>
          <w:p w14:paraId="5BEE12AF" w14:textId="53EAF64C" w:rsidR="000C119D" w:rsidRDefault="000C119D" w:rsidP="000C119D">
            <w:pPr>
              <w:pStyle w:val="ListParagraph"/>
              <w:numPr>
                <w:ilvl w:val="0"/>
                <w:numId w:val="1"/>
              </w:numPr>
              <w:rPr>
                <w:sz w:val="16"/>
                <w:szCs w:val="16"/>
              </w:rPr>
            </w:pPr>
            <w:r>
              <w:rPr>
                <w:sz w:val="16"/>
                <w:szCs w:val="16"/>
              </w:rPr>
              <w:t xml:space="preserve">How do the findings from </w:t>
            </w:r>
            <w:proofErr w:type="spellStart"/>
            <w:r>
              <w:rPr>
                <w:sz w:val="16"/>
                <w:szCs w:val="16"/>
              </w:rPr>
              <w:t>Gindi</w:t>
            </w:r>
            <w:proofErr w:type="spellEnd"/>
            <w:r>
              <w:rPr>
                <w:sz w:val="16"/>
                <w:szCs w:val="16"/>
              </w:rPr>
              <w:t xml:space="preserve"> et al. (2012) vary from </w:t>
            </w:r>
            <w:proofErr w:type="spellStart"/>
            <w:r>
              <w:rPr>
                <w:sz w:val="16"/>
                <w:szCs w:val="16"/>
              </w:rPr>
              <w:t>Gindi</w:t>
            </w:r>
            <w:proofErr w:type="spellEnd"/>
            <w:r>
              <w:rPr>
                <w:sz w:val="16"/>
                <w:szCs w:val="16"/>
              </w:rPr>
              <w:t xml:space="preserve"> et al. (2016)? [Provide 2 Points]. </w:t>
            </w:r>
          </w:p>
          <w:p w14:paraId="45CFFDE2" w14:textId="77777777" w:rsidR="000C119D" w:rsidRPr="000C119D" w:rsidRDefault="000C119D" w:rsidP="000C119D">
            <w:pPr>
              <w:pStyle w:val="ListParagraph"/>
              <w:ind w:left="360"/>
              <w:rPr>
                <w:sz w:val="16"/>
                <w:szCs w:val="16"/>
              </w:rPr>
            </w:pPr>
          </w:p>
          <w:p w14:paraId="3C8C9280" w14:textId="5DF7D02A" w:rsidR="004927B6" w:rsidRPr="00802863" w:rsidRDefault="004927B6" w:rsidP="000C119D">
            <w:pPr>
              <w:rPr>
                <w:b/>
                <w:bCs/>
                <w:sz w:val="16"/>
                <w:szCs w:val="16"/>
              </w:rPr>
            </w:pPr>
            <w:r w:rsidRPr="00802863">
              <w:rPr>
                <w:b/>
                <w:bCs/>
                <w:sz w:val="16"/>
                <w:szCs w:val="16"/>
              </w:rPr>
              <w:t>Part 1</w:t>
            </w:r>
            <w:r w:rsidR="00B21F78">
              <w:rPr>
                <w:b/>
                <w:bCs/>
                <w:sz w:val="16"/>
                <w:szCs w:val="16"/>
              </w:rPr>
              <w:t xml:space="preserve"> </w:t>
            </w:r>
            <w:r w:rsidR="00B97C28">
              <w:rPr>
                <w:b/>
                <w:bCs/>
                <w:sz w:val="16"/>
                <w:szCs w:val="16"/>
              </w:rPr>
              <w:t>–</w:t>
            </w:r>
            <w:r w:rsidR="00B21F78">
              <w:rPr>
                <w:b/>
                <w:bCs/>
                <w:sz w:val="16"/>
                <w:szCs w:val="16"/>
              </w:rPr>
              <w:t xml:space="preserve"> </w:t>
            </w:r>
            <w:r w:rsidR="00446B8A">
              <w:rPr>
                <w:b/>
                <w:bCs/>
                <w:sz w:val="16"/>
                <w:szCs w:val="16"/>
              </w:rPr>
              <w:t>Exploratory Data Exploration (EDA)</w:t>
            </w:r>
            <w:r w:rsidR="00B97C28">
              <w:rPr>
                <w:b/>
                <w:bCs/>
                <w:sz w:val="16"/>
                <w:szCs w:val="16"/>
              </w:rPr>
              <w:t xml:space="preserve"> – M</w:t>
            </w:r>
            <w:r w:rsidR="00B21F78">
              <w:rPr>
                <w:b/>
                <w:bCs/>
                <w:sz w:val="16"/>
                <w:szCs w:val="16"/>
              </w:rPr>
              <w:t>ethod</w:t>
            </w:r>
            <w:r w:rsidR="00E31AF5">
              <w:rPr>
                <w:b/>
                <w:bCs/>
                <w:sz w:val="16"/>
                <w:szCs w:val="16"/>
              </w:rPr>
              <w:t>s</w:t>
            </w:r>
            <w:r w:rsidR="00B97C28">
              <w:rPr>
                <w:b/>
                <w:bCs/>
                <w:sz w:val="16"/>
                <w:szCs w:val="16"/>
              </w:rPr>
              <w:t>, V</w:t>
            </w:r>
            <w:r w:rsidR="00753FAA">
              <w:rPr>
                <w:b/>
                <w:bCs/>
                <w:sz w:val="16"/>
                <w:szCs w:val="16"/>
              </w:rPr>
              <w:t>isualizations</w:t>
            </w:r>
            <w:r w:rsidR="00B97C28">
              <w:rPr>
                <w:b/>
                <w:bCs/>
                <w:sz w:val="16"/>
                <w:szCs w:val="16"/>
              </w:rPr>
              <w:t>, I</w:t>
            </w:r>
            <w:r w:rsidR="00753FAA">
              <w:rPr>
                <w:b/>
                <w:bCs/>
                <w:sz w:val="16"/>
                <w:szCs w:val="16"/>
              </w:rPr>
              <w:t>nterpretations</w:t>
            </w:r>
            <w:r w:rsidR="000B65E5">
              <w:rPr>
                <w:b/>
                <w:bCs/>
                <w:sz w:val="16"/>
                <w:szCs w:val="16"/>
              </w:rPr>
              <w:t xml:space="preserve"> [6 Points]</w:t>
            </w:r>
          </w:p>
          <w:p w14:paraId="3706BD1F" w14:textId="6E24A300" w:rsidR="00446B8A" w:rsidRPr="00464E30" w:rsidRDefault="00446B8A" w:rsidP="00464E30">
            <w:pPr>
              <w:pStyle w:val="ListParagraph"/>
              <w:numPr>
                <w:ilvl w:val="0"/>
                <w:numId w:val="15"/>
              </w:numPr>
              <w:rPr>
                <w:sz w:val="16"/>
                <w:szCs w:val="16"/>
              </w:rPr>
            </w:pPr>
            <w:r w:rsidRPr="00464E30">
              <w:rPr>
                <w:sz w:val="16"/>
                <w:szCs w:val="16"/>
              </w:rPr>
              <w:t>Data reduction – brief tutorial in data science workflow</w:t>
            </w:r>
          </w:p>
          <w:p w14:paraId="3F33F340" w14:textId="74D41D9B" w:rsidR="00ED7A76" w:rsidRPr="00464E30" w:rsidRDefault="00ED7A76" w:rsidP="00464E30">
            <w:pPr>
              <w:pStyle w:val="ListParagraph"/>
              <w:numPr>
                <w:ilvl w:val="0"/>
                <w:numId w:val="12"/>
              </w:numPr>
              <w:rPr>
                <w:sz w:val="16"/>
                <w:szCs w:val="16"/>
              </w:rPr>
            </w:pPr>
            <w:r w:rsidRPr="00464E30">
              <w:rPr>
                <w:sz w:val="16"/>
                <w:szCs w:val="16"/>
              </w:rPr>
              <w:lastRenderedPageBreak/>
              <w:t xml:space="preserve">Descriptive analysis (EDA – </w:t>
            </w:r>
            <w:r w:rsidR="00753FAA" w:rsidRPr="00464E30">
              <w:rPr>
                <w:sz w:val="16"/>
                <w:szCs w:val="16"/>
              </w:rPr>
              <w:t>explore</w:t>
            </w:r>
            <w:r w:rsidRPr="00464E30">
              <w:rPr>
                <w:sz w:val="16"/>
                <w:szCs w:val="16"/>
              </w:rPr>
              <w:t xml:space="preserve"> data analysis)</w:t>
            </w:r>
          </w:p>
          <w:p w14:paraId="6F50429E" w14:textId="0FF6198D" w:rsidR="00ED7A76" w:rsidRDefault="00ED7A76" w:rsidP="00464E30">
            <w:pPr>
              <w:pStyle w:val="ListParagraph"/>
              <w:numPr>
                <w:ilvl w:val="0"/>
                <w:numId w:val="12"/>
              </w:numPr>
              <w:ind w:left="1080"/>
              <w:rPr>
                <w:sz w:val="16"/>
                <w:szCs w:val="16"/>
              </w:rPr>
            </w:pPr>
            <w:r>
              <w:rPr>
                <w:sz w:val="16"/>
                <w:szCs w:val="16"/>
              </w:rPr>
              <w:t xml:space="preserve">Gender, </w:t>
            </w:r>
            <w:r w:rsidRPr="00ED7A76">
              <w:rPr>
                <w:sz w:val="16"/>
                <w:szCs w:val="16"/>
              </w:rPr>
              <w:t>Age-group, Ethnicity</w:t>
            </w:r>
            <w:r>
              <w:rPr>
                <w:sz w:val="16"/>
                <w:szCs w:val="16"/>
              </w:rPr>
              <w:t xml:space="preserve">, </w:t>
            </w:r>
            <w:r w:rsidRPr="00ED7A76">
              <w:rPr>
                <w:sz w:val="16"/>
                <w:szCs w:val="16"/>
              </w:rPr>
              <w:t>Payer type</w:t>
            </w:r>
            <w:r w:rsidR="00FD38D7">
              <w:rPr>
                <w:sz w:val="16"/>
                <w:szCs w:val="16"/>
              </w:rPr>
              <w:t>, number of chronic conditions</w:t>
            </w:r>
          </w:p>
          <w:p w14:paraId="3E2EA7D1" w14:textId="612B951E" w:rsidR="00ED7A76" w:rsidRDefault="00ED7A76" w:rsidP="00464E30">
            <w:pPr>
              <w:pStyle w:val="ListParagraph"/>
              <w:numPr>
                <w:ilvl w:val="0"/>
                <w:numId w:val="13"/>
              </w:numPr>
              <w:ind w:left="1080"/>
              <w:rPr>
                <w:sz w:val="16"/>
                <w:szCs w:val="16"/>
              </w:rPr>
            </w:pPr>
            <w:r>
              <w:rPr>
                <w:sz w:val="16"/>
                <w:szCs w:val="16"/>
              </w:rPr>
              <w:t>Histogram</w:t>
            </w:r>
            <w:r w:rsidR="00C2508A">
              <w:rPr>
                <w:sz w:val="16"/>
                <w:szCs w:val="16"/>
              </w:rPr>
              <w:t xml:space="preserve"> – gender across age groups</w:t>
            </w:r>
          </w:p>
          <w:p w14:paraId="386C579B" w14:textId="5EAAD98A" w:rsidR="00ED7A76" w:rsidRDefault="00ED7A76" w:rsidP="00464E30">
            <w:pPr>
              <w:pStyle w:val="ListParagraph"/>
              <w:numPr>
                <w:ilvl w:val="0"/>
                <w:numId w:val="13"/>
              </w:numPr>
              <w:ind w:left="1080"/>
              <w:rPr>
                <w:sz w:val="16"/>
                <w:szCs w:val="16"/>
              </w:rPr>
            </w:pPr>
            <w:r>
              <w:rPr>
                <w:sz w:val="16"/>
                <w:szCs w:val="16"/>
              </w:rPr>
              <w:t>Scatterplots</w:t>
            </w:r>
          </w:p>
          <w:p w14:paraId="5B685A93" w14:textId="6AFDE7AD" w:rsidR="00ED7A76" w:rsidRDefault="00ED7A76" w:rsidP="00C00D15">
            <w:pPr>
              <w:pStyle w:val="ListParagraph"/>
              <w:numPr>
                <w:ilvl w:val="0"/>
                <w:numId w:val="13"/>
              </w:numPr>
              <w:ind w:left="1080"/>
              <w:rPr>
                <w:sz w:val="16"/>
                <w:szCs w:val="16"/>
              </w:rPr>
            </w:pPr>
            <w:r>
              <w:rPr>
                <w:sz w:val="16"/>
                <w:szCs w:val="16"/>
              </w:rPr>
              <w:t>Box &amp; Whisker plots</w:t>
            </w:r>
          </w:p>
          <w:p w14:paraId="29ADD820" w14:textId="537FA5D9" w:rsidR="00D715A1" w:rsidRDefault="00D715A1" w:rsidP="00C00D15">
            <w:pPr>
              <w:pStyle w:val="ListParagraph"/>
              <w:numPr>
                <w:ilvl w:val="0"/>
                <w:numId w:val="13"/>
              </w:numPr>
              <w:ind w:left="1080"/>
              <w:rPr>
                <w:sz w:val="16"/>
                <w:szCs w:val="16"/>
              </w:rPr>
            </w:pPr>
            <w:r>
              <w:rPr>
                <w:sz w:val="16"/>
                <w:szCs w:val="16"/>
              </w:rPr>
              <w:t xml:space="preserve">Correlation matrix </w:t>
            </w:r>
            <w:r w:rsidR="009D5A27">
              <w:rPr>
                <w:sz w:val="16"/>
                <w:szCs w:val="16"/>
              </w:rPr>
              <w:t>–</w:t>
            </w:r>
            <w:r>
              <w:rPr>
                <w:sz w:val="16"/>
                <w:szCs w:val="16"/>
              </w:rPr>
              <w:t xml:space="preserve"> heatmap</w:t>
            </w:r>
          </w:p>
          <w:p w14:paraId="3CD7A512" w14:textId="5DC03173" w:rsidR="009D5A27" w:rsidRDefault="009D5A27" w:rsidP="00464E30">
            <w:pPr>
              <w:pStyle w:val="ListParagraph"/>
              <w:numPr>
                <w:ilvl w:val="0"/>
                <w:numId w:val="13"/>
              </w:numPr>
              <w:ind w:left="1080"/>
              <w:rPr>
                <w:sz w:val="16"/>
                <w:szCs w:val="16"/>
              </w:rPr>
            </w:pPr>
            <w:r>
              <w:rPr>
                <w:sz w:val="16"/>
                <w:szCs w:val="16"/>
              </w:rPr>
              <w:t xml:space="preserve">Logistic regression </w:t>
            </w:r>
            <w:r w:rsidR="00464E30">
              <w:rPr>
                <w:sz w:val="16"/>
                <w:szCs w:val="16"/>
              </w:rPr>
              <w:t>– Pain Scale</w:t>
            </w:r>
          </w:p>
          <w:p w14:paraId="6ECC9329" w14:textId="05D5C03C" w:rsidR="00753FAA" w:rsidRDefault="00D72558" w:rsidP="00D72558">
            <w:pPr>
              <w:pStyle w:val="ListParagraph"/>
              <w:numPr>
                <w:ilvl w:val="0"/>
                <w:numId w:val="13"/>
              </w:numPr>
              <w:ind w:left="1080"/>
            </w:pPr>
            <w:r>
              <w:rPr>
                <w:sz w:val="16"/>
                <w:szCs w:val="16"/>
              </w:rPr>
              <w:t xml:space="preserve">Predictions </w:t>
            </w:r>
          </w:p>
          <w:p w14:paraId="19FAA240" w14:textId="77777777" w:rsidR="004927B6" w:rsidRDefault="004927B6" w:rsidP="000C119D">
            <w:pPr>
              <w:rPr>
                <w:sz w:val="16"/>
                <w:szCs w:val="16"/>
              </w:rPr>
            </w:pPr>
          </w:p>
          <w:p w14:paraId="22CD3B16" w14:textId="1A9192FA" w:rsidR="000F079C" w:rsidRPr="00DD6FE8" w:rsidRDefault="004927B6" w:rsidP="000C119D">
            <w:pPr>
              <w:rPr>
                <w:sz w:val="16"/>
                <w:szCs w:val="16"/>
              </w:rPr>
            </w:pPr>
            <w:r w:rsidRPr="00802863">
              <w:rPr>
                <w:b/>
                <w:bCs/>
                <w:sz w:val="16"/>
                <w:szCs w:val="16"/>
              </w:rPr>
              <w:t>Part 2</w:t>
            </w:r>
            <w:r w:rsidR="00B21F78">
              <w:rPr>
                <w:b/>
                <w:bCs/>
                <w:sz w:val="16"/>
                <w:szCs w:val="16"/>
              </w:rPr>
              <w:t xml:space="preserve"> </w:t>
            </w:r>
            <w:r w:rsidR="00E31AF5" w:rsidRPr="00DD6FE8">
              <w:rPr>
                <w:b/>
                <w:bCs/>
                <w:sz w:val="16"/>
                <w:szCs w:val="16"/>
              </w:rPr>
              <w:t>–</w:t>
            </w:r>
            <w:r w:rsidR="00B21F78" w:rsidRPr="00DD6FE8">
              <w:rPr>
                <w:b/>
                <w:bCs/>
                <w:sz w:val="16"/>
                <w:szCs w:val="16"/>
              </w:rPr>
              <w:t xml:space="preserve"> </w:t>
            </w:r>
            <w:r w:rsidR="00753FAA" w:rsidRPr="00DD6FE8">
              <w:rPr>
                <w:b/>
                <w:bCs/>
                <w:sz w:val="16"/>
                <w:szCs w:val="16"/>
              </w:rPr>
              <w:t>Next Steps</w:t>
            </w:r>
            <w:r w:rsidR="00D72558">
              <w:rPr>
                <w:b/>
                <w:bCs/>
                <w:sz w:val="16"/>
                <w:szCs w:val="16"/>
              </w:rPr>
              <w:t xml:space="preserve"> [8 Points]</w:t>
            </w:r>
          </w:p>
          <w:p w14:paraId="15B0A88F" w14:textId="73F806AF" w:rsidR="000B65E5" w:rsidRPr="000B65E5" w:rsidRDefault="000B65E5" w:rsidP="000B65E5">
            <w:pPr>
              <w:rPr>
                <w:sz w:val="16"/>
                <w:szCs w:val="16"/>
              </w:rPr>
            </w:pPr>
          </w:p>
          <w:p w14:paraId="34BF4EEB" w14:textId="2E9C4065" w:rsidR="000B65E5" w:rsidRDefault="000B65E5" w:rsidP="000F079C">
            <w:pPr>
              <w:pStyle w:val="ListParagraph"/>
              <w:numPr>
                <w:ilvl w:val="0"/>
                <w:numId w:val="6"/>
              </w:numPr>
              <w:rPr>
                <w:sz w:val="16"/>
                <w:szCs w:val="16"/>
              </w:rPr>
            </w:pPr>
            <w:r>
              <w:rPr>
                <w:sz w:val="16"/>
                <w:szCs w:val="16"/>
              </w:rPr>
              <w:t>Logistic Regression: Opioid Prescription = a+ 3.5 (</w:t>
            </w:r>
            <w:proofErr w:type="spellStart"/>
            <w:r>
              <w:rPr>
                <w:sz w:val="16"/>
                <w:szCs w:val="16"/>
              </w:rPr>
              <w:t>DentalVisits</w:t>
            </w:r>
            <w:proofErr w:type="spellEnd"/>
            <w:r>
              <w:rPr>
                <w:sz w:val="16"/>
                <w:szCs w:val="16"/>
              </w:rPr>
              <w:t xml:space="preserve">) [How you would describe the relationship that opioid prescription has with dental visits from the regression equation above? </w:t>
            </w:r>
          </w:p>
          <w:p w14:paraId="4CDB4FF9" w14:textId="1EC633D6" w:rsidR="00385AD9" w:rsidRPr="00DD6FE8" w:rsidRDefault="00385AD9" w:rsidP="000F079C">
            <w:pPr>
              <w:pStyle w:val="ListParagraph"/>
              <w:numPr>
                <w:ilvl w:val="0"/>
                <w:numId w:val="6"/>
              </w:numPr>
              <w:rPr>
                <w:sz w:val="16"/>
                <w:szCs w:val="16"/>
              </w:rPr>
            </w:pPr>
            <w:r w:rsidRPr="00DD6FE8">
              <w:rPr>
                <w:sz w:val="16"/>
                <w:szCs w:val="16"/>
              </w:rPr>
              <w:t>What are some of the limitations of using this dataset?</w:t>
            </w:r>
          </w:p>
          <w:p w14:paraId="0B72BA3F" w14:textId="4B5FBFE1" w:rsidR="00385AD9" w:rsidRPr="00DD6FE8" w:rsidRDefault="00385AD9" w:rsidP="000F079C">
            <w:pPr>
              <w:pStyle w:val="ListParagraph"/>
              <w:numPr>
                <w:ilvl w:val="0"/>
                <w:numId w:val="6"/>
              </w:numPr>
              <w:rPr>
                <w:sz w:val="16"/>
                <w:szCs w:val="16"/>
              </w:rPr>
            </w:pPr>
            <w:r w:rsidRPr="00DD6FE8">
              <w:rPr>
                <w:sz w:val="16"/>
                <w:szCs w:val="16"/>
              </w:rPr>
              <w:t>If you had an opportunity to include data on more variables in this survey,</w:t>
            </w:r>
            <w:bookmarkStart w:id="0" w:name="_GoBack"/>
            <w:bookmarkEnd w:id="0"/>
            <w:r w:rsidRPr="00DD6FE8">
              <w:rPr>
                <w:sz w:val="16"/>
                <w:szCs w:val="16"/>
              </w:rPr>
              <w:t xml:space="preserve"> what would those be. Explain your choices of variables. </w:t>
            </w:r>
          </w:p>
          <w:p w14:paraId="3350EF09" w14:textId="6776D84E" w:rsidR="00385AD9" w:rsidRPr="00DD6FE8" w:rsidRDefault="00385AD9" w:rsidP="000F079C">
            <w:pPr>
              <w:pStyle w:val="ListParagraph"/>
              <w:numPr>
                <w:ilvl w:val="0"/>
                <w:numId w:val="6"/>
              </w:numPr>
              <w:rPr>
                <w:sz w:val="16"/>
                <w:szCs w:val="16"/>
              </w:rPr>
            </w:pPr>
            <w:r w:rsidRPr="00DD6FE8">
              <w:rPr>
                <w:sz w:val="16"/>
                <w:szCs w:val="16"/>
              </w:rPr>
              <w:t xml:space="preserve">Are there any state-level policies that dictate how prescriptions can be made in the ED? </w:t>
            </w:r>
            <w:r w:rsidR="00BB736F">
              <w:rPr>
                <w:sz w:val="16"/>
                <w:szCs w:val="16"/>
              </w:rPr>
              <w:t xml:space="preserve">Can you describe the purpose of Prescription Drug Monitoring Programs? </w:t>
            </w:r>
          </w:p>
          <w:p w14:paraId="7E01563B" w14:textId="0263DDA0" w:rsidR="00753FAA" w:rsidRPr="00136AD2" w:rsidRDefault="00385AD9" w:rsidP="00BB736F">
            <w:pPr>
              <w:pStyle w:val="ListParagraph"/>
              <w:ind w:left="360"/>
            </w:pPr>
            <w:r w:rsidRPr="00DD6FE8">
              <w:rPr>
                <w:sz w:val="16"/>
                <w:szCs w:val="16"/>
              </w:rPr>
              <w:t xml:space="preserve">If we had information on the state that the visit took place in, how would that information be useful? </w:t>
            </w:r>
          </w:p>
        </w:tc>
        <w:tc>
          <w:tcPr>
            <w:tcW w:w="3558" w:type="dxa"/>
          </w:tcPr>
          <w:p w14:paraId="48DE8F95" w14:textId="0313ABBE" w:rsidR="007D419D" w:rsidRDefault="007D419D" w:rsidP="000C119D">
            <w:pPr>
              <w:rPr>
                <w:sz w:val="16"/>
                <w:szCs w:val="16"/>
              </w:rPr>
            </w:pPr>
            <w:r>
              <w:rPr>
                <w:sz w:val="16"/>
                <w:szCs w:val="16"/>
              </w:rPr>
              <w:lastRenderedPageBreak/>
              <w:t>Articles:</w:t>
            </w:r>
          </w:p>
          <w:p w14:paraId="1D626676" w14:textId="0FD65B43" w:rsidR="003D2C17" w:rsidRPr="003D2C17" w:rsidRDefault="003D2C17" w:rsidP="003D2C17">
            <w:pPr>
              <w:pStyle w:val="EndNoteBibliographyTitle"/>
              <w:numPr>
                <w:ilvl w:val="0"/>
                <w:numId w:val="10"/>
              </w:numPr>
              <w:contextualSpacing/>
              <w:jc w:val="left"/>
              <w:rPr>
                <w:rFonts w:cstheme="minorBidi"/>
                <w:noProof w:val="0"/>
                <w:sz w:val="16"/>
                <w:szCs w:val="16"/>
              </w:rPr>
            </w:pPr>
            <w:r w:rsidRPr="003D2C17">
              <w:rPr>
                <w:sz w:val="16"/>
                <w:szCs w:val="16"/>
              </w:rPr>
              <w:t>Gindi, R.M., Black, L.I., Cohen, R.A., 2016. Reasons for Emergency Room Use Among U.S. Adults Aged 18-64: National Health Interview Survey, 2013 and 2014. Natl Health Stat Report:1-16.</w:t>
            </w:r>
          </w:p>
          <w:p w14:paraId="3686CCD6" w14:textId="77777777" w:rsidR="003D2C17" w:rsidRDefault="003D2C17" w:rsidP="003D2C17">
            <w:pPr>
              <w:pStyle w:val="ListParagraph"/>
              <w:numPr>
                <w:ilvl w:val="0"/>
                <w:numId w:val="10"/>
              </w:numPr>
              <w:rPr>
                <w:rFonts w:cstheme="minorHAnsi"/>
                <w:sz w:val="16"/>
                <w:szCs w:val="16"/>
              </w:rPr>
            </w:pPr>
            <w:r w:rsidRPr="003D2C17">
              <w:rPr>
                <w:rFonts w:cstheme="minorHAnsi"/>
                <w:sz w:val="16"/>
                <w:szCs w:val="16"/>
              </w:rPr>
              <w:t>Gindi, R.M., Cohen, R.A., Kirzinger, W.K., 2012. Emergency room use among adults aged 18–64: Early release of estimates from the National Health Interview Survey, January–June 2011,</w:t>
            </w:r>
            <w:r w:rsidR="000F079C" w:rsidRPr="003D2C17">
              <w:rPr>
                <w:rFonts w:cstheme="minorHAnsi"/>
                <w:sz w:val="16"/>
                <w:szCs w:val="16"/>
              </w:rPr>
              <w:t xml:space="preserve"> </w:t>
            </w:r>
          </w:p>
          <w:p w14:paraId="6B299ADE" w14:textId="6BEA3D9A" w:rsidR="003D2C17" w:rsidRPr="003D2C17" w:rsidRDefault="003D2C17" w:rsidP="003D2C17">
            <w:pPr>
              <w:pStyle w:val="ListParagraph"/>
              <w:numPr>
                <w:ilvl w:val="0"/>
                <w:numId w:val="10"/>
              </w:numPr>
              <w:rPr>
                <w:rFonts w:cstheme="minorHAnsi"/>
                <w:sz w:val="16"/>
                <w:szCs w:val="16"/>
              </w:rPr>
            </w:pPr>
            <w:proofErr w:type="spellStart"/>
            <w:r w:rsidRPr="003D2C17">
              <w:rPr>
                <w:rFonts w:cstheme="minorHAnsi"/>
                <w:sz w:val="16"/>
                <w:szCs w:val="16"/>
              </w:rPr>
              <w:t>Cantrill</w:t>
            </w:r>
            <w:proofErr w:type="spellEnd"/>
            <w:r w:rsidRPr="003D2C17">
              <w:rPr>
                <w:rFonts w:cstheme="minorHAnsi"/>
                <w:sz w:val="16"/>
                <w:szCs w:val="16"/>
              </w:rPr>
              <w:t xml:space="preserve">, S.V., Brown, M.D., Carlisle, R.J., Delaney, K.A., Hays, D.P., Nelson, L.S., O'Connor, R.E., Papa, A., Sporer, K.A., et al., 2012. Clinical policy: critical issues in the prescribing of opioids for adult patients in the emergency department. Ann </w:t>
            </w:r>
            <w:proofErr w:type="spellStart"/>
            <w:r w:rsidRPr="003D2C17">
              <w:rPr>
                <w:rFonts w:cstheme="minorHAnsi"/>
                <w:sz w:val="16"/>
                <w:szCs w:val="16"/>
              </w:rPr>
              <w:t>Emerg</w:t>
            </w:r>
            <w:proofErr w:type="spellEnd"/>
            <w:r w:rsidRPr="003D2C17">
              <w:rPr>
                <w:rFonts w:cstheme="minorHAnsi"/>
                <w:sz w:val="16"/>
                <w:szCs w:val="16"/>
              </w:rPr>
              <w:t xml:space="preserve"> Med 60:499-525.</w:t>
            </w:r>
          </w:p>
          <w:p w14:paraId="17F3D5BF" w14:textId="77777777" w:rsidR="000F079C" w:rsidRPr="009B5899" w:rsidRDefault="000F079C" w:rsidP="000C119D">
            <w:pPr>
              <w:rPr>
                <w:sz w:val="16"/>
                <w:szCs w:val="16"/>
              </w:rPr>
            </w:pPr>
          </w:p>
          <w:p w14:paraId="78C57F26" w14:textId="3192E41A" w:rsidR="00B21F78" w:rsidRDefault="00B21F78" w:rsidP="000C119D">
            <w:pPr>
              <w:rPr>
                <w:sz w:val="16"/>
                <w:szCs w:val="16"/>
              </w:rPr>
            </w:pPr>
            <w:r w:rsidRPr="00B21F78">
              <w:rPr>
                <w:sz w:val="16"/>
                <w:szCs w:val="16"/>
              </w:rPr>
              <w:t>Polit, D. F., &amp; Beck, C. T. (2017). Nursing research</w:t>
            </w:r>
            <w:r>
              <w:rPr>
                <w:sz w:val="16"/>
                <w:szCs w:val="16"/>
              </w:rPr>
              <w:t xml:space="preserve">. </w:t>
            </w:r>
            <w:r w:rsidR="00BB2FE0">
              <w:rPr>
                <w:sz w:val="16"/>
                <w:szCs w:val="16"/>
              </w:rPr>
              <w:t>(</w:t>
            </w:r>
            <w:r w:rsidR="00D72558">
              <w:rPr>
                <w:sz w:val="16"/>
                <w:szCs w:val="16"/>
              </w:rPr>
              <w:t>Chapter 18]</w:t>
            </w:r>
          </w:p>
          <w:p w14:paraId="16B92646" w14:textId="77777777" w:rsidR="00B21F78" w:rsidRDefault="00B21F78" w:rsidP="000C119D">
            <w:pPr>
              <w:rPr>
                <w:sz w:val="16"/>
                <w:szCs w:val="16"/>
              </w:rPr>
            </w:pPr>
          </w:p>
          <w:p w14:paraId="147E03F8" w14:textId="193446DD" w:rsidR="00787C1D" w:rsidRDefault="007A4402" w:rsidP="000C119D">
            <w:pPr>
              <w:rPr>
                <w:sz w:val="16"/>
                <w:szCs w:val="16"/>
              </w:rPr>
            </w:pPr>
            <w:r w:rsidRPr="007A4402">
              <w:rPr>
                <w:sz w:val="16"/>
                <w:szCs w:val="16"/>
              </w:rPr>
              <w:t>National Hospital Ambulatory Medical Care Survey - NHAMCS from National Center for Health Statistics</w:t>
            </w:r>
          </w:p>
          <w:p w14:paraId="058F4768" w14:textId="7A81E3EE" w:rsidR="003B30CE" w:rsidRDefault="000B65E5" w:rsidP="000C119D">
            <w:pPr>
              <w:rPr>
                <w:sz w:val="16"/>
                <w:szCs w:val="16"/>
              </w:rPr>
            </w:pPr>
            <w:hyperlink r:id="rId6" w:history="1">
              <w:r w:rsidR="002702CC" w:rsidRPr="004525CC">
                <w:rPr>
                  <w:rStyle w:val="Hyperlink"/>
                  <w:sz w:val="16"/>
                  <w:szCs w:val="16"/>
                </w:rPr>
                <w:t>https://www.cdc.gov/nchs/ahcd/datasets_documentation_related.htm</w:t>
              </w:r>
            </w:hyperlink>
          </w:p>
          <w:p w14:paraId="23435039" w14:textId="77777777" w:rsidR="007A4402" w:rsidRDefault="007A4402" w:rsidP="000C119D">
            <w:pPr>
              <w:rPr>
                <w:sz w:val="16"/>
                <w:szCs w:val="16"/>
              </w:rPr>
            </w:pPr>
          </w:p>
          <w:p w14:paraId="3F7493DE" w14:textId="4F1D43D9" w:rsidR="00787C1D" w:rsidRDefault="00386156" w:rsidP="000C119D">
            <w:pPr>
              <w:rPr>
                <w:sz w:val="16"/>
                <w:szCs w:val="16"/>
              </w:rPr>
            </w:pPr>
            <w:r>
              <w:rPr>
                <w:sz w:val="16"/>
                <w:szCs w:val="16"/>
              </w:rPr>
              <w:t>NHAMCS_</w:t>
            </w:r>
            <w:r w:rsidR="00787C1D">
              <w:rPr>
                <w:sz w:val="16"/>
                <w:szCs w:val="16"/>
              </w:rPr>
              <w:t>CLEAN</w:t>
            </w:r>
            <w:r>
              <w:rPr>
                <w:sz w:val="16"/>
                <w:szCs w:val="16"/>
              </w:rPr>
              <w:t xml:space="preserve"> – reduced dataset</w:t>
            </w:r>
          </w:p>
          <w:p w14:paraId="0D3F009C" w14:textId="450708C2" w:rsidR="00787C1D" w:rsidRDefault="00787C1D" w:rsidP="000C119D">
            <w:pPr>
              <w:rPr>
                <w:sz w:val="16"/>
                <w:szCs w:val="16"/>
              </w:rPr>
            </w:pPr>
          </w:p>
          <w:p w14:paraId="1EB99A89" w14:textId="399BAB2D" w:rsidR="000F079C" w:rsidRDefault="000F079C" w:rsidP="000C119D">
            <w:pPr>
              <w:rPr>
                <w:sz w:val="16"/>
                <w:szCs w:val="16"/>
              </w:rPr>
            </w:pPr>
            <w:r w:rsidRPr="00C61500">
              <w:rPr>
                <w:b/>
                <w:sz w:val="16"/>
                <w:szCs w:val="16"/>
              </w:rPr>
              <w:t>Jupyter Notebook</w:t>
            </w:r>
            <w:r w:rsidRPr="009B5899">
              <w:rPr>
                <w:sz w:val="16"/>
                <w:szCs w:val="16"/>
              </w:rPr>
              <w:t xml:space="preserve">: </w:t>
            </w:r>
            <w:r w:rsidR="00EF2AD0">
              <w:rPr>
                <w:sz w:val="16"/>
                <w:szCs w:val="16"/>
              </w:rPr>
              <w:t>Visualizations</w:t>
            </w:r>
          </w:p>
          <w:p w14:paraId="2402B564" w14:textId="16F58137" w:rsidR="00EF2AD0" w:rsidRDefault="00EF2AD0" w:rsidP="000C119D">
            <w:pPr>
              <w:rPr>
                <w:sz w:val="16"/>
                <w:szCs w:val="16"/>
              </w:rPr>
            </w:pPr>
          </w:p>
          <w:p w14:paraId="636AE42F" w14:textId="0622667C" w:rsidR="00EF2AD0" w:rsidRPr="00DD6FE8" w:rsidRDefault="00EF2AD0" w:rsidP="000C119D">
            <w:pPr>
              <w:rPr>
                <w:b/>
                <w:bCs/>
                <w:sz w:val="16"/>
                <w:szCs w:val="16"/>
              </w:rPr>
            </w:pPr>
            <w:r w:rsidRPr="00DD6FE8">
              <w:rPr>
                <w:b/>
                <w:bCs/>
                <w:sz w:val="16"/>
                <w:szCs w:val="16"/>
              </w:rPr>
              <w:t>Visualization Student Guide</w:t>
            </w:r>
          </w:p>
          <w:p w14:paraId="5F62E8EC" w14:textId="77777777" w:rsidR="000F079C" w:rsidRPr="009B5899" w:rsidRDefault="000F079C" w:rsidP="000C119D">
            <w:pPr>
              <w:rPr>
                <w:sz w:val="16"/>
                <w:szCs w:val="16"/>
              </w:rPr>
            </w:pPr>
          </w:p>
          <w:p w14:paraId="708E8291" w14:textId="5658BF6F" w:rsidR="000F079C" w:rsidRPr="009B5899" w:rsidRDefault="000F079C" w:rsidP="000C119D">
            <w:pPr>
              <w:rPr>
                <w:sz w:val="16"/>
                <w:szCs w:val="16"/>
              </w:rPr>
            </w:pPr>
            <w:r>
              <w:rPr>
                <w:b/>
                <w:sz w:val="16"/>
                <w:szCs w:val="16"/>
              </w:rPr>
              <w:t xml:space="preserve">PPT </w:t>
            </w:r>
            <w:r w:rsidRPr="00C61500">
              <w:rPr>
                <w:b/>
                <w:sz w:val="16"/>
                <w:szCs w:val="16"/>
              </w:rPr>
              <w:t>Lecture</w:t>
            </w:r>
            <w:r w:rsidRPr="009B5899">
              <w:rPr>
                <w:sz w:val="16"/>
                <w:szCs w:val="16"/>
              </w:rPr>
              <w:t xml:space="preserve">: </w:t>
            </w:r>
            <w:r w:rsidR="00DD6FE8" w:rsidRPr="00DD6FE8">
              <w:rPr>
                <w:sz w:val="16"/>
                <w:szCs w:val="16"/>
              </w:rPr>
              <w:t>D</w:t>
            </w:r>
            <w:r w:rsidRPr="00DD6FE8">
              <w:rPr>
                <w:sz w:val="16"/>
                <w:szCs w:val="16"/>
              </w:rPr>
              <w:t>ata cleaning and transformation, descriptive statistics, predictive analytics</w:t>
            </w:r>
            <w:r w:rsidR="00DD6FE8" w:rsidRPr="00DD6FE8">
              <w:rPr>
                <w:sz w:val="16"/>
                <w:szCs w:val="16"/>
              </w:rPr>
              <w:t>, logistic regression, Data visualization, correlation Matrix</w:t>
            </w:r>
          </w:p>
          <w:p w14:paraId="2633F6E7" w14:textId="77777777" w:rsidR="000F079C" w:rsidRPr="009B5899" w:rsidRDefault="000F079C" w:rsidP="000C119D">
            <w:pPr>
              <w:rPr>
                <w:sz w:val="16"/>
                <w:szCs w:val="16"/>
              </w:rPr>
            </w:pPr>
          </w:p>
          <w:p w14:paraId="5F157018" w14:textId="21305CA7" w:rsidR="000F079C" w:rsidRPr="009B5899" w:rsidRDefault="000F079C" w:rsidP="000C119D">
            <w:pPr>
              <w:rPr>
                <w:sz w:val="16"/>
                <w:szCs w:val="16"/>
              </w:rPr>
            </w:pPr>
            <w:r w:rsidRPr="00C61500">
              <w:rPr>
                <w:b/>
                <w:sz w:val="16"/>
                <w:szCs w:val="16"/>
              </w:rPr>
              <w:t>Live Demo</w:t>
            </w:r>
            <w:r w:rsidRPr="009B5899">
              <w:rPr>
                <w:sz w:val="16"/>
                <w:szCs w:val="16"/>
              </w:rPr>
              <w:t xml:space="preserve">: </w:t>
            </w:r>
            <w:r w:rsidR="00A30C5B">
              <w:rPr>
                <w:sz w:val="16"/>
                <w:szCs w:val="16"/>
              </w:rPr>
              <w:t xml:space="preserve">I will demonstrate the tests in class. </w:t>
            </w:r>
          </w:p>
        </w:tc>
      </w:tr>
    </w:tbl>
    <w:p w14:paraId="50676806" w14:textId="6C50B045" w:rsidR="000D2156" w:rsidRDefault="000D2156" w:rsidP="00B30CE1"/>
    <w:p w14:paraId="6E87289F" w14:textId="522E48C8" w:rsidR="00D72558" w:rsidRDefault="00D72558" w:rsidP="00B30CE1"/>
    <w:p w14:paraId="54AB0595" w14:textId="2F1D430D" w:rsidR="00D72558" w:rsidRDefault="00D72558" w:rsidP="00B30CE1">
      <w:r>
        <w:t xml:space="preserve">Part 2. </w:t>
      </w:r>
    </w:p>
    <w:p w14:paraId="56B7D3EA" w14:textId="1B625E57" w:rsidR="00D72558" w:rsidRDefault="00D72558" w:rsidP="00D72558">
      <w:pPr>
        <w:pStyle w:val="ListParagraph"/>
        <w:numPr>
          <w:ilvl w:val="0"/>
          <w:numId w:val="17"/>
        </w:numPr>
      </w:pPr>
      <w:r>
        <w:lastRenderedPageBreak/>
        <w:t xml:space="preserve">From the heat map below, which pairs of variables have the highest correlation? Identify two sets of pairs? What is the approximate correlation coefficient between these pairs? </w:t>
      </w:r>
      <w:r w:rsidR="000B65E5">
        <w:t>[2 Points]</w:t>
      </w:r>
    </w:p>
    <w:p w14:paraId="789CF71B" w14:textId="77777777" w:rsidR="00676BC8" w:rsidRDefault="00D72558" w:rsidP="00676BC8">
      <w:pPr>
        <w:keepNext/>
        <w:ind w:left="360"/>
      </w:pPr>
      <w:r w:rsidRPr="00D72558">
        <w:drawing>
          <wp:inline distT="0" distB="0" distL="0" distR="0" wp14:anchorId="4EF7C1A4" wp14:editId="07ABFEBB">
            <wp:extent cx="4583719" cy="4663440"/>
            <wp:effectExtent l="0" t="0" r="7620" b="3810"/>
            <wp:docPr id="6" name="Picture 5">
              <a:extLst xmlns:a="http://schemas.openxmlformats.org/drawingml/2006/main">
                <a:ext uri="{FF2B5EF4-FFF2-40B4-BE49-F238E27FC236}">
                  <a16:creationId xmlns:a16="http://schemas.microsoft.com/office/drawing/2014/main" id="{09268D10-64AA-A444-A758-D734E5C7A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268D10-64AA-A444-A758-D734E5C7A57A}"/>
                        </a:ext>
                      </a:extLst>
                    </pic:cNvPr>
                    <pic:cNvPicPr>
                      <a:picLocks noChangeAspect="1"/>
                    </pic:cNvPicPr>
                  </pic:nvPicPr>
                  <pic:blipFill rotWithShape="1">
                    <a:blip r:embed="rId7"/>
                    <a:srcRect l="7328" t="10713" r="13060" b="8035"/>
                    <a:stretch/>
                  </pic:blipFill>
                  <pic:spPr>
                    <a:xfrm>
                      <a:off x="0" y="0"/>
                      <a:ext cx="4583719" cy="4663440"/>
                    </a:xfrm>
                    <a:prstGeom prst="rect">
                      <a:avLst/>
                    </a:prstGeom>
                  </pic:spPr>
                </pic:pic>
              </a:graphicData>
            </a:graphic>
          </wp:inline>
        </w:drawing>
      </w:r>
    </w:p>
    <w:p w14:paraId="3D794B73" w14:textId="0C4D7A16" w:rsidR="00D72558" w:rsidRDefault="00676BC8" w:rsidP="00676BC8">
      <w:pPr>
        <w:pStyle w:val="Caption"/>
      </w:pPr>
      <w:r>
        <w:t xml:space="preserve">Figure </w:t>
      </w:r>
      <w:fldSimple w:instr=" SEQ Figure \* ARABIC ">
        <w:r w:rsidR="000B65E5">
          <w:rPr>
            <w:noProof/>
          </w:rPr>
          <w:t>1</w:t>
        </w:r>
      </w:fldSimple>
      <w:r>
        <w:t>. Heat Map.</w:t>
      </w:r>
    </w:p>
    <w:p w14:paraId="5BC87B08" w14:textId="77777777" w:rsidR="00D72558" w:rsidRDefault="00D72558" w:rsidP="00B30CE1">
      <w:pPr>
        <w:rPr>
          <w:ins w:id="1" w:author="ukelekar" w:date="2019-11-30T12:45:00Z"/>
        </w:rPr>
      </w:pPr>
    </w:p>
    <w:p w14:paraId="680A9F5C" w14:textId="7A908607" w:rsidR="00D72558" w:rsidRDefault="00D72558" w:rsidP="00B30CE1">
      <w:pPr>
        <w:rPr>
          <w:ins w:id="2" w:author="ukelekar" w:date="2019-11-30T12:45:00Z"/>
        </w:rPr>
      </w:pPr>
    </w:p>
    <w:p w14:paraId="728D0280" w14:textId="1E1AFCE2" w:rsidR="00676BC8" w:rsidRDefault="00676BC8" w:rsidP="00676BC8">
      <w:pPr>
        <w:pStyle w:val="ListParagraph"/>
        <w:numPr>
          <w:ilvl w:val="0"/>
          <w:numId w:val="17"/>
        </w:numPr>
      </w:pPr>
      <w:r>
        <w:t xml:space="preserve">What type of a chart is displayed on Figure 2? </w:t>
      </w:r>
      <w:r w:rsidR="000B65E5">
        <w:t>[1 Point]</w:t>
      </w:r>
    </w:p>
    <w:p w14:paraId="110D2831" w14:textId="6ECA30A7" w:rsidR="00676BC8" w:rsidRDefault="00676BC8" w:rsidP="00676BC8">
      <w:pPr>
        <w:pStyle w:val="ListParagraph"/>
        <w:numPr>
          <w:ilvl w:val="0"/>
          <w:numId w:val="17"/>
        </w:numPr>
      </w:pPr>
      <w:r>
        <w:t>If you were to guess the skewness of the age distribution, what would it be? [P</w:t>
      </w:r>
      <w:r w:rsidR="000B65E5">
        <w:t>ositively or Negatively Skewed?</w:t>
      </w:r>
      <w:r>
        <w:t>]</w:t>
      </w:r>
      <w:r w:rsidR="000B65E5">
        <w:t xml:space="preserve"> [1 Point]</w:t>
      </w:r>
    </w:p>
    <w:p w14:paraId="17C4AAC1" w14:textId="77777777" w:rsidR="00676BC8" w:rsidRDefault="00676BC8" w:rsidP="00676BC8">
      <w:pPr>
        <w:keepNext/>
      </w:pPr>
      <w:r w:rsidRPr="00676BC8">
        <w:drawing>
          <wp:inline distT="0" distB="0" distL="0" distR="0" wp14:anchorId="0332BDA7" wp14:editId="12D492DE">
            <wp:extent cx="8229600" cy="3021965"/>
            <wp:effectExtent l="0" t="0" r="0" b="6985"/>
            <wp:docPr id="5" name="Picture 4">
              <a:extLst xmlns:a="http://schemas.openxmlformats.org/drawingml/2006/main">
                <a:ext uri="{FF2B5EF4-FFF2-40B4-BE49-F238E27FC236}">
                  <a16:creationId xmlns:a16="http://schemas.microsoft.com/office/drawing/2014/main" id="{0D98EB12-B3EA-714A-A23A-3ACED8C8A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98EB12-B3EA-714A-A23A-3ACED8C8A4D2}"/>
                        </a:ext>
                      </a:extLst>
                    </pic:cNvPr>
                    <pic:cNvPicPr>
                      <a:picLocks noChangeAspect="1"/>
                    </pic:cNvPicPr>
                  </pic:nvPicPr>
                  <pic:blipFill>
                    <a:blip r:embed="rId8"/>
                    <a:stretch>
                      <a:fillRect/>
                    </a:stretch>
                  </pic:blipFill>
                  <pic:spPr>
                    <a:xfrm>
                      <a:off x="0" y="0"/>
                      <a:ext cx="8229600" cy="3021965"/>
                    </a:xfrm>
                    <a:prstGeom prst="rect">
                      <a:avLst/>
                    </a:prstGeom>
                  </pic:spPr>
                </pic:pic>
              </a:graphicData>
            </a:graphic>
          </wp:inline>
        </w:drawing>
      </w:r>
    </w:p>
    <w:p w14:paraId="1572B32E" w14:textId="017A41FD" w:rsidR="00D72558" w:rsidRDefault="00676BC8" w:rsidP="00676BC8">
      <w:pPr>
        <w:pStyle w:val="Caption"/>
      </w:pPr>
      <w:r>
        <w:t xml:space="preserve">Figure </w:t>
      </w:r>
      <w:fldSimple w:instr=" SEQ Figure \* ARABIC ">
        <w:r w:rsidR="000B65E5">
          <w:rPr>
            <w:noProof/>
          </w:rPr>
          <w:t>2</w:t>
        </w:r>
      </w:fldSimple>
      <w:r>
        <w:t>.</w:t>
      </w:r>
    </w:p>
    <w:p w14:paraId="3DE09DCA" w14:textId="6D121902" w:rsidR="00676BC8" w:rsidRDefault="00676BC8" w:rsidP="00676BC8"/>
    <w:p w14:paraId="246790FD" w14:textId="77777777" w:rsidR="00676BC8" w:rsidRDefault="00676BC8" w:rsidP="00676BC8"/>
    <w:p w14:paraId="7E07771F" w14:textId="77777777" w:rsidR="00676BC8" w:rsidRDefault="00676BC8" w:rsidP="00676BC8"/>
    <w:p w14:paraId="4BE5C7C5" w14:textId="77777777" w:rsidR="00676BC8" w:rsidRDefault="00676BC8" w:rsidP="00676BC8"/>
    <w:p w14:paraId="7AFD0646" w14:textId="77777777" w:rsidR="00676BC8" w:rsidRDefault="00676BC8" w:rsidP="00676BC8"/>
    <w:p w14:paraId="460006DC" w14:textId="77777777" w:rsidR="00676BC8" w:rsidRDefault="00676BC8" w:rsidP="00676BC8"/>
    <w:p w14:paraId="2D28FB8C" w14:textId="77777777" w:rsidR="000B65E5" w:rsidRDefault="00676BC8" w:rsidP="000B65E5">
      <w:pPr>
        <w:keepNext/>
      </w:pPr>
      <w:r w:rsidRPr="00676BC8">
        <w:lastRenderedPageBreak/>
        <w:drawing>
          <wp:inline distT="0" distB="0" distL="0" distR="0" wp14:anchorId="605663B7" wp14:editId="57308954">
            <wp:extent cx="4738387" cy="3474720"/>
            <wp:effectExtent l="0" t="0" r="5080" b="0"/>
            <wp:docPr id="4" name="Picture 3">
              <a:extLst xmlns:a="http://schemas.openxmlformats.org/drawingml/2006/main">
                <a:ext uri="{FF2B5EF4-FFF2-40B4-BE49-F238E27FC236}">
                  <a16:creationId xmlns:a16="http://schemas.microsoft.com/office/drawing/2014/main" id="{063EB9DB-3089-FA41-AD47-1E0A089E5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3EB9DB-3089-FA41-AD47-1E0A089E5560}"/>
                        </a:ext>
                      </a:extLst>
                    </pic:cNvPr>
                    <pic:cNvPicPr>
                      <a:picLocks noChangeAspect="1"/>
                    </pic:cNvPicPr>
                  </pic:nvPicPr>
                  <pic:blipFill>
                    <a:blip r:embed="rId9"/>
                    <a:stretch>
                      <a:fillRect/>
                    </a:stretch>
                  </pic:blipFill>
                  <pic:spPr>
                    <a:xfrm>
                      <a:off x="0" y="0"/>
                      <a:ext cx="4738387" cy="3474720"/>
                    </a:xfrm>
                    <a:prstGeom prst="rect">
                      <a:avLst/>
                    </a:prstGeom>
                  </pic:spPr>
                </pic:pic>
              </a:graphicData>
            </a:graphic>
          </wp:inline>
        </w:drawing>
      </w:r>
    </w:p>
    <w:p w14:paraId="6A565EA1" w14:textId="03AC66C7" w:rsidR="00676BC8" w:rsidRDefault="000B65E5" w:rsidP="000B65E5">
      <w:pPr>
        <w:pStyle w:val="Caption"/>
      </w:pPr>
      <w:r>
        <w:t xml:space="preserve">Figure </w:t>
      </w:r>
      <w:fldSimple w:instr=" SEQ Figure \* ARABIC ">
        <w:r>
          <w:rPr>
            <w:noProof/>
          </w:rPr>
          <w:t>3</w:t>
        </w:r>
      </w:fldSimple>
    </w:p>
    <w:p w14:paraId="3B6497BB" w14:textId="2C0EAAA9" w:rsidR="00676BC8" w:rsidRDefault="00676BC8" w:rsidP="00676BC8">
      <w:pPr>
        <w:pStyle w:val="ListParagraph"/>
        <w:numPr>
          <w:ilvl w:val="0"/>
          <w:numId w:val="17"/>
        </w:numPr>
      </w:pPr>
      <w:r>
        <w:t xml:space="preserve">What type of a relationship is depicted on Figure 3 between total number of chronic conditions and Age? </w:t>
      </w:r>
      <w:r w:rsidR="000B65E5">
        <w:t>[1 Point]</w:t>
      </w:r>
    </w:p>
    <w:p w14:paraId="63436F8B" w14:textId="77835E48" w:rsidR="00676BC8" w:rsidRDefault="00676BC8" w:rsidP="00676BC8">
      <w:pPr>
        <w:pStyle w:val="ListParagraph"/>
        <w:numPr>
          <w:ilvl w:val="0"/>
          <w:numId w:val="17"/>
        </w:numPr>
      </w:pPr>
      <w:r>
        <w:t xml:space="preserve">How would you describe the relationship between </w:t>
      </w:r>
      <w:r w:rsidR="000B65E5">
        <w:t>age and opioid prescription from Figure 4? [1 Point]</w:t>
      </w:r>
    </w:p>
    <w:p w14:paraId="2202CB6D" w14:textId="77777777" w:rsidR="000B65E5" w:rsidRDefault="00676BC8" w:rsidP="000B65E5">
      <w:pPr>
        <w:keepNext/>
      </w:pPr>
      <w:r w:rsidRPr="00676BC8">
        <w:lastRenderedPageBreak/>
        <w:drawing>
          <wp:inline distT="0" distB="0" distL="0" distR="0" wp14:anchorId="2A39BA6C" wp14:editId="2A91A343">
            <wp:extent cx="7772400" cy="2854674"/>
            <wp:effectExtent l="0" t="0" r="0" b="3175"/>
            <wp:docPr id="3" name="Picture 2">
              <a:extLst xmlns:a="http://schemas.openxmlformats.org/drawingml/2006/main">
                <a:ext uri="{FF2B5EF4-FFF2-40B4-BE49-F238E27FC236}">
                  <a16:creationId xmlns:a16="http://schemas.microsoft.com/office/drawing/2014/main" id="{537C71EA-3B04-234A-98A3-16970F82B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7C71EA-3B04-234A-98A3-16970F82B025}"/>
                        </a:ext>
                      </a:extLst>
                    </pic:cNvPr>
                    <pic:cNvPicPr>
                      <a:picLocks noChangeAspect="1"/>
                    </pic:cNvPicPr>
                  </pic:nvPicPr>
                  <pic:blipFill>
                    <a:blip r:embed="rId10"/>
                    <a:stretch>
                      <a:fillRect/>
                    </a:stretch>
                  </pic:blipFill>
                  <pic:spPr>
                    <a:xfrm>
                      <a:off x="0" y="0"/>
                      <a:ext cx="7772400" cy="2854674"/>
                    </a:xfrm>
                    <a:prstGeom prst="rect">
                      <a:avLst/>
                    </a:prstGeom>
                  </pic:spPr>
                </pic:pic>
              </a:graphicData>
            </a:graphic>
          </wp:inline>
        </w:drawing>
      </w:r>
    </w:p>
    <w:p w14:paraId="64381B18" w14:textId="2ECB5EBA" w:rsidR="00676BC8" w:rsidRPr="00676BC8" w:rsidRDefault="000B65E5" w:rsidP="000B65E5">
      <w:pPr>
        <w:pStyle w:val="Caption"/>
      </w:pPr>
      <w:r>
        <w:t xml:space="preserve">Figure </w:t>
      </w:r>
      <w:fldSimple w:instr=" SEQ Figure \* ARABIC ">
        <w:r>
          <w:rPr>
            <w:noProof/>
          </w:rPr>
          <w:t>4</w:t>
        </w:r>
      </w:fldSimple>
    </w:p>
    <w:sectPr w:rsidR="00676BC8" w:rsidRPr="00676BC8" w:rsidSect="0065738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50FAB"/>
    <w:multiLevelType w:val="hybridMultilevel"/>
    <w:tmpl w:val="69D0B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7A45F2"/>
    <w:multiLevelType w:val="hybridMultilevel"/>
    <w:tmpl w:val="19843E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863C2"/>
    <w:multiLevelType w:val="hybridMultilevel"/>
    <w:tmpl w:val="54221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607E32"/>
    <w:multiLevelType w:val="hybridMultilevel"/>
    <w:tmpl w:val="F296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D86F76"/>
    <w:multiLevelType w:val="hybridMultilevel"/>
    <w:tmpl w:val="6288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A33610"/>
    <w:multiLevelType w:val="hybridMultilevel"/>
    <w:tmpl w:val="89C6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347335"/>
    <w:multiLevelType w:val="hybridMultilevel"/>
    <w:tmpl w:val="FAE26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71124B"/>
    <w:multiLevelType w:val="hybridMultilevel"/>
    <w:tmpl w:val="E7402058"/>
    <w:lvl w:ilvl="0" w:tplc="CAF24A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4138D3"/>
    <w:multiLevelType w:val="hybridMultilevel"/>
    <w:tmpl w:val="8F2E7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7071075"/>
    <w:multiLevelType w:val="hybridMultilevel"/>
    <w:tmpl w:val="17965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1764E"/>
    <w:multiLevelType w:val="hybridMultilevel"/>
    <w:tmpl w:val="ADD41A3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A60076F"/>
    <w:multiLevelType w:val="hybridMultilevel"/>
    <w:tmpl w:val="10888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CAB543E"/>
    <w:multiLevelType w:val="hybridMultilevel"/>
    <w:tmpl w:val="AAECCF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27F5F96"/>
    <w:multiLevelType w:val="hybridMultilevel"/>
    <w:tmpl w:val="78C24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EE8091B"/>
    <w:multiLevelType w:val="hybridMultilevel"/>
    <w:tmpl w:val="6D5CB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714817"/>
    <w:multiLevelType w:val="hybridMultilevel"/>
    <w:tmpl w:val="DB5A9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6E5502"/>
    <w:multiLevelType w:val="hybridMultilevel"/>
    <w:tmpl w:val="0694A3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3"/>
  </w:num>
  <w:num w:numId="3">
    <w:abstractNumId w:val="0"/>
  </w:num>
  <w:num w:numId="4">
    <w:abstractNumId w:val="11"/>
  </w:num>
  <w:num w:numId="5">
    <w:abstractNumId w:val="14"/>
  </w:num>
  <w:num w:numId="6">
    <w:abstractNumId w:val="8"/>
  </w:num>
  <w:num w:numId="7">
    <w:abstractNumId w:val="15"/>
  </w:num>
  <w:num w:numId="8">
    <w:abstractNumId w:val="1"/>
  </w:num>
  <w:num w:numId="9">
    <w:abstractNumId w:val="16"/>
  </w:num>
  <w:num w:numId="10">
    <w:abstractNumId w:val="10"/>
  </w:num>
  <w:num w:numId="11">
    <w:abstractNumId w:val="7"/>
  </w:num>
  <w:num w:numId="12">
    <w:abstractNumId w:val="9"/>
  </w:num>
  <w:num w:numId="13">
    <w:abstractNumId w:val="2"/>
  </w:num>
  <w:num w:numId="14">
    <w:abstractNumId w:val="5"/>
  </w:num>
  <w:num w:numId="15">
    <w:abstractNumId w:val="3"/>
  </w:num>
  <w:num w:numId="16">
    <w:abstractNumId w:val="4"/>
  </w:num>
  <w:num w:numId="17">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kelekar">
    <w15:presenceInfo w15:providerId="None" w15:userId="ukele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79C"/>
    <w:rsid w:val="000303E0"/>
    <w:rsid w:val="00042F9C"/>
    <w:rsid w:val="000575CD"/>
    <w:rsid w:val="000A42CE"/>
    <w:rsid w:val="000B65E5"/>
    <w:rsid w:val="000C119D"/>
    <w:rsid w:val="000D2156"/>
    <w:rsid w:val="000F079C"/>
    <w:rsid w:val="00150413"/>
    <w:rsid w:val="001748E2"/>
    <w:rsid w:val="00176C33"/>
    <w:rsid w:val="00185031"/>
    <w:rsid w:val="001B66AD"/>
    <w:rsid w:val="00205B3F"/>
    <w:rsid w:val="0025150B"/>
    <w:rsid w:val="002621C9"/>
    <w:rsid w:val="002702CC"/>
    <w:rsid w:val="00290BCF"/>
    <w:rsid w:val="002E6759"/>
    <w:rsid w:val="003070A7"/>
    <w:rsid w:val="00333905"/>
    <w:rsid w:val="00385AD9"/>
    <w:rsid w:val="00386156"/>
    <w:rsid w:val="003B0E6F"/>
    <w:rsid w:val="003B30CE"/>
    <w:rsid w:val="003C54F4"/>
    <w:rsid w:val="003D2C17"/>
    <w:rsid w:val="004028DF"/>
    <w:rsid w:val="00412987"/>
    <w:rsid w:val="0042096B"/>
    <w:rsid w:val="00446B8A"/>
    <w:rsid w:val="00462005"/>
    <w:rsid w:val="00464E30"/>
    <w:rsid w:val="004927B6"/>
    <w:rsid w:val="0052028E"/>
    <w:rsid w:val="00522D88"/>
    <w:rsid w:val="00526CA3"/>
    <w:rsid w:val="005435E6"/>
    <w:rsid w:val="0055503D"/>
    <w:rsid w:val="00574057"/>
    <w:rsid w:val="00575716"/>
    <w:rsid w:val="0065738A"/>
    <w:rsid w:val="00676BC8"/>
    <w:rsid w:val="006A7FC8"/>
    <w:rsid w:val="006F5715"/>
    <w:rsid w:val="0072529B"/>
    <w:rsid w:val="00753FAA"/>
    <w:rsid w:val="00787C1D"/>
    <w:rsid w:val="00792805"/>
    <w:rsid w:val="007A4402"/>
    <w:rsid w:val="007C0596"/>
    <w:rsid w:val="007D419D"/>
    <w:rsid w:val="00802863"/>
    <w:rsid w:val="008663C8"/>
    <w:rsid w:val="00880A74"/>
    <w:rsid w:val="008C7B78"/>
    <w:rsid w:val="008D7B65"/>
    <w:rsid w:val="009913FF"/>
    <w:rsid w:val="009D5A27"/>
    <w:rsid w:val="00A30C5B"/>
    <w:rsid w:val="00A53A56"/>
    <w:rsid w:val="00B21F78"/>
    <w:rsid w:val="00B30CE1"/>
    <w:rsid w:val="00B31DD8"/>
    <w:rsid w:val="00B6728A"/>
    <w:rsid w:val="00B84A69"/>
    <w:rsid w:val="00B97C28"/>
    <w:rsid w:val="00BB2FE0"/>
    <w:rsid w:val="00BB736F"/>
    <w:rsid w:val="00C00D15"/>
    <w:rsid w:val="00C2508A"/>
    <w:rsid w:val="00C36913"/>
    <w:rsid w:val="00C726D7"/>
    <w:rsid w:val="00C82F48"/>
    <w:rsid w:val="00C9016E"/>
    <w:rsid w:val="00CB729B"/>
    <w:rsid w:val="00CC3935"/>
    <w:rsid w:val="00CD5DAE"/>
    <w:rsid w:val="00D12375"/>
    <w:rsid w:val="00D22D9F"/>
    <w:rsid w:val="00D715A1"/>
    <w:rsid w:val="00D72558"/>
    <w:rsid w:val="00D74CE2"/>
    <w:rsid w:val="00D913E8"/>
    <w:rsid w:val="00DD6FE8"/>
    <w:rsid w:val="00E31AF5"/>
    <w:rsid w:val="00E415CB"/>
    <w:rsid w:val="00ED676A"/>
    <w:rsid w:val="00ED7A76"/>
    <w:rsid w:val="00EF2AD0"/>
    <w:rsid w:val="00EF6D9B"/>
    <w:rsid w:val="00F02597"/>
    <w:rsid w:val="00F31FE5"/>
    <w:rsid w:val="00F50C29"/>
    <w:rsid w:val="00F53A34"/>
    <w:rsid w:val="00FD38D7"/>
    <w:rsid w:val="00FE4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F30A3"/>
  <w15:chartTrackingRefBased/>
  <w15:docId w15:val="{79AA42CF-0969-4E44-87BB-2FE64F5F0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079C"/>
  </w:style>
  <w:style w:type="paragraph" w:styleId="Heading1">
    <w:name w:val="heading 1"/>
    <w:basedOn w:val="Normal"/>
    <w:next w:val="Normal"/>
    <w:link w:val="Heading1Char"/>
    <w:uiPriority w:val="9"/>
    <w:qFormat/>
    <w:rsid w:val="000F07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7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0F079C"/>
    <w:pPr>
      <w:ind w:left="720"/>
      <w:contextualSpacing/>
    </w:pPr>
  </w:style>
  <w:style w:type="character" w:styleId="Hyperlink">
    <w:name w:val="Hyperlink"/>
    <w:basedOn w:val="DefaultParagraphFont"/>
    <w:uiPriority w:val="99"/>
    <w:unhideWhenUsed/>
    <w:rsid w:val="000F079C"/>
    <w:rPr>
      <w:color w:val="0563C1" w:themeColor="hyperlink"/>
      <w:u w:val="single"/>
    </w:rPr>
  </w:style>
  <w:style w:type="table" w:styleId="TableGrid">
    <w:name w:val="Table Grid"/>
    <w:basedOn w:val="TableNormal"/>
    <w:uiPriority w:val="39"/>
    <w:rsid w:val="000F0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0F079C"/>
  </w:style>
  <w:style w:type="character" w:customStyle="1" w:styleId="UnresolvedMention1">
    <w:name w:val="Unresolved Mention1"/>
    <w:basedOn w:val="DefaultParagraphFont"/>
    <w:uiPriority w:val="99"/>
    <w:semiHidden/>
    <w:unhideWhenUsed/>
    <w:rsid w:val="00D74CE2"/>
    <w:rPr>
      <w:color w:val="605E5C"/>
      <w:shd w:val="clear" w:color="auto" w:fill="E1DFDD"/>
    </w:rPr>
  </w:style>
  <w:style w:type="character" w:styleId="FollowedHyperlink">
    <w:name w:val="FollowedHyperlink"/>
    <w:basedOn w:val="DefaultParagraphFont"/>
    <w:uiPriority w:val="99"/>
    <w:semiHidden/>
    <w:unhideWhenUsed/>
    <w:rsid w:val="00E415CB"/>
    <w:rPr>
      <w:color w:val="954F72" w:themeColor="followedHyperlink"/>
      <w:u w:val="single"/>
    </w:rPr>
  </w:style>
  <w:style w:type="paragraph" w:styleId="BalloonText">
    <w:name w:val="Balloon Text"/>
    <w:basedOn w:val="Normal"/>
    <w:link w:val="BalloonTextChar"/>
    <w:uiPriority w:val="99"/>
    <w:semiHidden/>
    <w:unhideWhenUsed/>
    <w:rsid w:val="003D2C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2C17"/>
    <w:rPr>
      <w:rFonts w:ascii="Segoe UI" w:hAnsi="Segoe UI" w:cs="Segoe UI"/>
      <w:sz w:val="18"/>
      <w:szCs w:val="18"/>
    </w:rPr>
  </w:style>
  <w:style w:type="paragraph" w:customStyle="1" w:styleId="EndNoteBibliographyTitle">
    <w:name w:val="EndNote Bibliography Title"/>
    <w:basedOn w:val="Normal"/>
    <w:link w:val="EndNoteBibliographyTitleChar"/>
    <w:rsid w:val="003D2C17"/>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3D2C17"/>
    <w:rPr>
      <w:rFonts w:ascii="Calibri" w:hAnsi="Calibri" w:cs="Calibri"/>
      <w:noProof/>
    </w:rPr>
  </w:style>
  <w:style w:type="paragraph" w:customStyle="1" w:styleId="EndNoteBibliography">
    <w:name w:val="EndNote Bibliography"/>
    <w:basedOn w:val="Normal"/>
    <w:link w:val="EndNoteBibliographyChar"/>
    <w:rsid w:val="003D2C17"/>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3D2C17"/>
    <w:rPr>
      <w:rFonts w:ascii="Calibri" w:hAnsi="Calibri" w:cs="Calibri"/>
      <w:noProof/>
    </w:rPr>
  </w:style>
  <w:style w:type="paragraph" w:styleId="Caption">
    <w:name w:val="caption"/>
    <w:basedOn w:val="Normal"/>
    <w:next w:val="Normal"/>
    <w:uiPriority w:val="35"/>
    <w:unhideWhenUsed/>
    <w:qFormat/>
    <w:rsid w:val="00676BC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071101">
      <w:bodyDiv w:val="1"/>
      <w:marLeft w:val="0"/>
      <w:marRight w:val="0"/>
      <w:marTop w:val="0"/>
      <w:marBottom w:val="0"/>
      <w:divBdr>
        <w:top w:val="none" w:sz="0" w:space="0" w:color="auto"/>
        <w:left w:val="none" w:sz="0" w:space="0" w:color="auto"/>
        <w:bottom w:val="none" w:sz="0" w:space="0" w:color="auto"/>
        <w:right w:val="none" w:sz="0" w:space="0" w:color="auto"/>
      </w:divBdr>
    </w:div>
    <w:div w:id="174152803">
      <w:bodyDiv w:val="1"/>
      <w:marLeft w:val="0"/>
      <w:marRight w:val="0"/>
      <w:marTop w:val="0"/>
      <w:marBottom w:val="0"/>
      <w:divBdr>
        <w:top w:val="none" w:sz="0" w:space="0" w:color="auto"/>
        <w:left w:val="none" w:sz="0" w:space="0" w:color="auto"/>
        <w:bottom w:val="none" w:sz="0" w:space="0" w:color="auto"/>
        <w:right w:val="none" w:sz="0" w:space="0" w:color="auto"/>
      </w:divBdr>
    </w:div>
    <w:div w:id="437064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tiff"/><Relationship Id="rId12" Type="http://schemas.microsoft.com/office/2011/relationships/people" Target="people.xml"/><Relationship Id="rId17" Type="http://schemas.openxmlformats.org/officeDocument/2006/relationships/customXml" Target="../customXml/item5.xml"/><Relationship Id="rId2" Type="http://schemas.openxmlformats.org/officeDocument/2006/relationships/numbering" Target="numbering.xml"/><Relationship Id="rId1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hyperlink" Target="https://www.cdc.gov/nchs/ahcd/datasets_documentation_related.htm" TargetMode="External"/><Relationship Id="rId11"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customXml/item3.xml"/><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MITRE Work" ma:contentTypeID="0x010100823A99C636F7423283FB0D200866C61300CF7182D96C00B740A41704CD490F23FB" ma:contentTypeVersion="4" ma:contentTypeDescription="Materials and documents that contain MITRE authored content and other content directly attributable to MITRE and its work" ma:contentTypeScope="" ma:versionID="3d80d6ff36920b26671293c29723bb34">
  <xsd:schema xmlns:xsd="http://www.w3.org/2001/XMLSchema" xmlns:xs="http://www.w3.org/2001/XMLSchema" xmlns:p="http://schemas.microsoft.com/office/2006/metadata/properties" xmlns:ns2="http://schemas.microsoft.com/sharepoint/v3/fields" xmlns:ns3="8020a6eb-1ca7-418b-a587-333edd9477b5" targetNamespace="http://schemas.microsoft.com/office/2006/metadata/properties" ma:root="true" ma:fieldsID="6c152e2ba5790b1f8aceb44a8a447a48" ns2:_="" ns3:_="">
    <xsd:import namespace="http://schemas.microsoft.com/sharepoint/v3/fields"/>
    <xsd:import namespace="8020a6eb-1ca7-418b-a587-333edd9477b5"/>
    <xsd:element name="properties">
      <xsd:complexType>
        <xsd:sequence>
          <xsd:element name="documentManagement">
            <xsd:complexType>
              <xsd:all>
                <xsd:element ref="ns2:_Contributor"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20a6eb-1ca7-418b-a587-333edd9477b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Contributor xmlns="http://schemas.microsoft.com/sharepoint/v3/fields" xsi:nil="true"/>
  </documentManagement>
</p:properties>
</file>

<file path=customXml/itemProps1.xml><?xml version="1.0" encoding="utf-8"?>
<ds:datastoreItem xmlns:ds="http://schemas.openxmlformats.org/officeDocument/2006/customXml" ds:itemID="{37BB87DE-6EC5-4AA3-9F1F-FB9471C88484}">
  <ds:schemaRefs>
    <ds:schemaRef ds:uri="http://schemas.openxmlformats.org/officeDocument/2006/bibliography"/>
  </ds:schemaRefs>
</ds:datastoreItem>
</file>

<file path=customXml/itemProps2.xml><?xml version="1.0" encoding="utf-8"?>
<ds:datastoreItem xmlns:ds="http://schemas.openxmlformats.org/officeDocument/2006/customXml" ds:itemID="{DFE79AB5-8FC9-47F1-852E-0090A38A7A1B}"/>
</file>

<file path=customXml/itemProps3.xml><?xml version="1.0" encoding="utf-8"?>
<ds:datastoreItem xmlns:ds="http://schemas.openxmlformats.org/officeDocument/2006/customXml" ds:itemID="{B3EC24DF-1EB9-41C2-A943-794DD735C436}"/>
</file>

<file path=customXml/itemProps4.xml><?xml version="1.0" encoding="utf-8"?>
<ds:datastoreItem xmlns:ds="http://schemas.openxmlformats.org/officeDocument/2006/customXml" ds:itemID="{847503F1-F07D-4075-AC24-A3886FE624AB}"/>
</file>

<file path=customXml/itemProps5.xml><?xml version="1.0" encoding="utf-8"?>
<ds:datastoreItem xmlns:ds="http://schemas.openxmlformats.org/officeDocument/2006/customXml" ds:itemID="{62D3D0AF-C4C4-4532-AEAA-7EA3D47139FE}"/>
</file>

<file path=docProps/app.xml><?xml version="1.0" encoding="utf-8"?>
<Properties xmlns="http://schemas.openxmlformats.org/officeDocument/2006/extended-properties" xmlns:vt="http://schemas.openxmlformats.org/officeDocument/2006/docPropsVTypes">
  <Template>Normal</Template>
  <TotalTime>23</TotalTime>
  <Pages>6</Pages>
  <Words>856</Words>
  <Characters>4881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Garner, Joe</dc:creator>
  <cp:keywords/>
  <dc:description/>
  <cp:lastModifiedBy>ukelekar</cp:lastModifiedBy>
  <cp:revision>3</cp:revision>
  <dcterms:created xsi:type="dcterms:W3CDTF">2019-11-30T17:43:00Z</dcterms:created>
  <dcterms:modified xsi:type="dcterms:W3CDTF">2019-11-30T18:07:00Z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0x010100823A99C636F7423283FB0D200866C61300CF7182D96C00B740A41704CD490F23FB</vt:lpwstr>
  </property>
</Properties>
</file>